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907BD" w14:textId="2B856469" w:rsidR="00453440" w:rsidRDefault="59DF4A72">
      <w:pPr>
        <w:ind w:firstLine="720"/>
      </w:pPr>
      <w:r>
        <w:t xml:space="preserve"> </w:t>
      </w:r>
      <w:r w:rsidR="008F28E6">
        <w:t xml:space="preserve"> </w:t>
      </w:r>
    </w:p>
    <w:p w14:paraId="194AB9D3" w14:textId="77777777" w:rsidR="00453440" w:rsidRDefault="00453440">
      <w:pPr>
        <w:spacing w:after="160" w:line="259" w:lineRule="auto"/>
        <w:rPr>
          <w:rFonts w:ascii="Calibri" w:eastAsia="Calibri" w:hAnsi="Calibri" w:cs="Calibri"/>
        </w:rPr>
      </w:pPr>
    </w:p>
    <w:p w14:paraId="58BC8762" w14:textId="77777777" w:rsidR="00453440" w:rsidRDefault="00453440" w:rsidP="1F6CAB87">
      <w:pPr>
        <w:spacing w:after="160" w:line="259" w:lineRule="auto"/>
        <w:jc w:val="center"/>
        <w:rPr>
          <w:rFonts w:ascii="Palatino Linotype" w:eastAsia="Palatino Linotype" w:hAnsi="Palatino Linotype" w:cs="Palatino Linotype"/>
        </w:rPr>
      </w:pPr>
    </w:p>
    <w:p w14:paraId="53A2B2A3" w14:textId="77777777" w:rsidR="00453440" w:rsidRDefault="00453440" w:rsidP="1F6CAB87">
      <w:pPr>
        <w:shd w:val="clear" w:color="auto" w:fill="843C0B"/>
        <w:spacing w:after="160" w:line="259" w:lineRule="auto"/>
        <w:ind w:right="-283"/>
        <w:jc w:val="center"/>
        <w:rPr>
          <w:rFonts w:ascii="Palatino Linotype" w:eastAsia="Palatino Linotype" w:hAnsi="Palatino Linotype" w:cs="Palatino Linotype"/>
        </w:rPr>
      </w:pPr>
    </w:p>
    <w:p w14:paraId="23ABF09B" w14:textId="77777777" w:rsidR="00453440" w:rsidRDefault="008F28E6" w:rsidP="1F6CAB87">
      <w:pPr>
        <w:spacing w:after="160" w:line="259" w:lineRule="auto"/>
        <w:jc w:val="center"/>
        <w:rPr>
          <w:rFonts w:ascii="Palatino Linotype" w:eastAsia="Palatino Linotype" w:hAnsi="Palatino Linotype" w:cs="Palatino Linotype"/>
        </w:rPr>
      </w:pPr>
      <w:r>
        <w:rPr>
          <w:rFonts w:ascii="Calibri" w:eastAsia="Calibri" w:hAnsi="Calibri" w:cs="Calibri"/>
          <w:noProof/>
        </w:rPr>
        <w:drawing>
          <wp:inline distT="0" distB="0" distL="0" distR="0" wp14:anchorId="5D3289A5" wp14:editId="76D76E95">
            <wp:extent cx="5765824" cy="2749476"/>
            <wp:effectExtent l="0" t="0" r="0" b="0"/>
            <wp:docPr id="2" name="image3.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Una captura de pantalla de una computadora&#10;&#10;Descripción generada automáticamente"/>
                    <pic:cNvPicPr preferRelativeResize="0"/>
                  </pic:nvPicPr>
                  <pic:blipFill>
                    <a:blip r:embed="rId7"/>
                    <a:srcRect l="14441" t="26091" r="14831" b="13945"/>
                    <a:stretch>
                      <a:fillRect/>
                    </a:stretch>
                  </pic:blipFill>
                  <pic:spPr>
                    <a:xfrm>
                      <a:off x="0" y="0"/>
                      <a:ext cx="5765824" cy="2749476"/>
                    </a:xfrm>
                    <a:prstGeom prst="rect">
                      <a:avLst/>
                    </a:prstGeom>
                    <a:ln/>
                  </pic:spPr>
                </pic:pic>
              </a:graphicData>
            </a:graphic>
          </wp:inline>
        </w:drawing>
      </w:r>
    </w:p>
    <w:p w14:paraId="163A3889" w14:textId="77777777" w:rsidR="00453440" w:rsidRDefault="00453440" w:rsidP="1F6CAB87">
      <w:pPr>
        <w:shd w:val="clear" w:color="auto" w:fill="843C0B"/>
        <w:spacing w:after="160" w:line="259" w:lineRule="auto"/>
        <w:ind w:right="-283"/>
        <w:jc w:val="center"/>
        <w:rPr>
          <w:rFonts w:ascii="Palatino Linotype" w:eastAsia="Palatino Linotype" w:hAnsi="Palatino Linotype" w:cs="Palatino Linotype"/>
        </w:rPr>
      </w:pPr>
    </w:p>
    <w:p w14:paraId="5297AB85" w14:textId="4449E60C" w:rsidR="00453440" w:rsidRDefault="2ED77939" w:rsidP="5CB727BC">
      <w:pPr>
        <w:spacing w:after="160" w:line="259" w:lineRule="auto"/>
        <w:jc w:val="both"/>
        <w:rPr>
          <w:rFonts w:ascii="Palatino Linotype" w:eastAsia="Palatino Linotype" w:hAnsi="Palatino Linotype" w:cs="Palatino Linotype"/>
          <w:b/>
          <w:bCs/>
          <w:color w:val="7F7F7F"/>
          <w:sz w:val="56"/>
          <w:szCs w:val="56"/>
          <w:lang w:val="es-ES"/>
        </w:rPr>
      </w:pPr>
      <w:r w:rsidRPr="667285CD">
        <w:rPr>
          <w:rFonts w:ascii="Palatino Linotype" w:eastAsia="Palatino Linotype" w:hAnsi="Palatino Linotype" w:cs="Palatino Linotype"/>
          <w:b/>
          <w:bCs/>
          <w:color w:val="000000" w:themeColor="text1"/>
          <w:sz w:val="56"/>
          <w:szCs w:val="56"/>
          <w:lang w:val="es-ES"/>
        </w:rPr>
        <w:t>PROYECTO KUSKALLA:</w:t>
      </w:r>
      <w:r w:rsidR="5EF922E9" w:rsidRPr="667285CD">
        <w:rPr>
          <w:rFonts w:ascii="Palatino Linotype" w:eastAsia="Palatino Linotype" w:hAnsi="Palatino Linotype" w:cs="Palatino Linotype"/>
          <w:b/>
          <w:bCs/>
          <w:color w:val="000000" w:themeColor="text1"/>
          <w:sz w:val="56"/>
          <w:szCs w:val="56"/>
          <w:lang w:val="es-ES"/>
        </w:rPr>
        <w:t xml:space="preserve"> </w:t>
      </w:r>
      <w:r w:rsidRPr="667285CD">
        <w:rPr>
          <w:rFonts w:ascii="Palatino Linotype" w:eastAsia="Palatino Linotype" w:hAnsi="Palatino Linotype" w:cs="Palatino Linotype"/>
          <w:b/>
          <w:bCs/>
          <w:color w:val="000000" w:themeColor="text1"/>
          <w:sz w:val="56"/>
          <w:szCs w:val="56"/>
          <w:lang w:val="es-ES"/>
        </w:rPr>
        <w:t xml:space="preserve">PLAN </w:t>
      </w:r>
      <w:r w:rsidR="0DAA0408" w:rsidRPr="667285CD">
        <w:rPr>
          <w:rFonts w:ascii="Palatino Linotype" w:eastAsia="Palatino Linotype" w:hAnsi="Palatino Linotype" w:cs="Palatino Linotype"/>
          <w:b/>
          <w:bCs/>
          <w:color w:val="000000" w:themeColor="text1"/>
          <w:sz w:val="56"/>
          <w:szCs w:val="56"/>
          <w:lang w:val="es-ES"/>
        </w:rPr>
        <w:t xml:space="preserve">MAESTRO DE GESTIÓN </w:t>
      </w:r>
      <w:r w:rsidRPr="667285CD">
        <w:rPr>
          <w:rFonts w:ascii="Palatino Linotype" w:eastAsia="Palatino Linotype" w:hAnsi="Palatino Linotype" w:cs="Palatino Linotype"/>
          <w:b/>
          <w:bCs/>
          <w:color w:val="000000" w:themeColor="text1"/>
          <w:sz w:val="56"/>
          <w:szCs w:val="56"/>
          <w:lang w:val="es-ES"/>
        </w:rPr>
        <w:t>HÍDRICO PARA MACAYA</w:t>
      </w:r>
    </w:p>
    <w:p w14:paraId="1F9BFFA9" w14:textId="77777777" w:rsidR="00453440" w:rsidRDefault="00453440" w:rsidP="5CB727BC">
      <w:pPr>
        <w:spacing w:after="160" w:line="259" w:lineRule="auto"/>
        <w:jc w:val="both"/>
        <w:rPr>
          <w:rFonts w:ascii="Palatino Linotype" w:eastAsia="Palatino Linotype" w:hAnsi="Palatino Linotype" w:cs="Palatino Linotype"/>
          <w:sz w:val="36"/>
          <w:szCs w:val="36"/>
          <w:u w:val="single"/>
        </w:rPr>
      </w:pPr>
    </w:p>
    <w:p w14:paraId="3EABB0EA" w14:textId="77777777" w:rsidR="00453440" w:rsidRDefault="00453440" w:rsidP="5CB727BC">
      <w:pPr>
        <w:spacing w:after="160" w:line="259" w:lineRule="auto"/>
        <w:jc w:val="both"/>
        <w:rPr>
          <w:rFonts w:ascii="Palatino Linotype" w:eastAsia="Palatino Linotype" w:hAnsi="Palatino Linotype" w:cs="Palatino Linotype"/>
          <w:color w:val="C00000"/>
          <w:sz w:val="72"/>
          <w:szCs w:val="72"/>
        </w:rPr>
      </w:pPr>
    </w:p>
    <w:p w14:paraId="5D4271AF" w14:textId="4193B6BE" w:rsidR="00453440" w:rsidRDefault="008F28E6" w:rsidP="00A352F5">
      <w:pPr>
        <w:spacing w:before="240" w:after="240"/>
        <w:jc w:val="center"/>
        <w:rPr>
          <w:rFonts w:ascii="Palatino Linotype" w:eastAsia="Palatino Linotype" w:hAnsi="Palatino Linotype" w:cs="Palatino Linotype"/>
        </w:rPr>
      </w:pPr>
      <w:r w:rsidRPr="667285CD">
        <w:rPr>
          <w:rFonts w:ascii="Palatino Linotype" w:eastAsia="Palatino Linotype" w:hAnsi="Palatino Linotype" w:cs="Palatino Linotype"/>
        </w:rPr>
        <w:t>Marzo 2024</w:t>
      </w:r>
    </w:p>
    <w:p w14:paraId="748388AD" w14:textId="4DC108E3" w:rsidR="00A352F5" w:rsidRDefault="00A352F5" w:rsidP="5CB727BC">
      <w:pPr>
        <w:spacing w:before="240" w:after="240"/>
        <w:jc w:val="both"/>
        <w:rPr>
          <w:rFonts w:ascii="Palatino Linotype" w:eastAsia="Palatino Linotype" w:hAnsi="Palatino Linotype" w:cs="Palatino Linotype"/>
          <w:b/>
          <w:bCs/>
          <w:sz w:val="28"/>
          <w:szCs w:val="28"/>
        </w:rPr>
      </w:pPr>
    </w:p>
    <w:p w14:paraId="4A2C8B62" w14:textId="77777777" w:rsidR="00A352F5" w:rsidRDefault="00A352F5" w:rsidP="5CB727BC">
      <w:pPr>
        <w:spacing w:before="240" w:after="240"/>
        <w:jc w:val="both"/>
        <w:rPr>
          <w:rFonts w:ascii="Palatino Linotype" w:eastAsia="Palatino Linotype" w:hAnsi="Palatino Linotype" w:cs="Palatino Linotype"/>
          <w:b/>
          <w:bCs/>
          <w:sz w:val="28"/>
          <w:szCs w:val="28"/>
        </w:rPr>
      </w:pPr>
    </w:p>
    <w:sdt>
      <w:sdtPr>
        <w:rPr>
          <w:rStyle w:val="Hipervnculo"/>
          <w:rFonts w:ascii="Palatino Linotype" w:eastAsia="Palatino Linotype" w:hAnsi="Palatino Linotype" w:cs="Palatino Linotype"/>
        </w:rPr>
        <w:id w:val="1187182690"/>
        <w:docPartObj>
          <w:docPartGallery w:val="Table of Contents"/>
          <w:docPartUnique/>
        </w:docPartObj>
      </w:sdtPr>
      <w:sdtContent>
        <w:p w14:paraId="312EC382" w14:textId="6137DF8A" w:rsidR="008D6267" w:rsidRDefault="667285CD">
          <w:pPr>
            <w:pStyle w:val="TDC2"/>
            <w:tabs>
              <w:tab w:val="left" w:pos="660"/>
              <w:tab w:val="right" w:leader="dot" w:pos="9019"/>
            </w:tabs>
            <w:rPr>
              <w:rFonts w:asciiTheme="minorHAnsi" w:eastAsiaTheme="minorEastAsia" w:hAnsiTheme="minorHAnsi" w:cstheme="minorBidi"/>
              <w:noProof/>
              <w:kern w:val="2"/>
              <w:sz w:val="24"/>
              <w:szCs w:val="24"/>
              <w:lang w:val="es-CL" w:eastAsia="es-CL"/>
              <w14:ligatures w14:val="standardContextual"/>
            </w:rPr>
          </w:pPr>
          <w:r>
            <w:fldChar w:fldCharType="begin"/>
          </w:r>
          <w:r w:rsidR="5CB727BC">
            <w:instrText>TOC \o "1-9" \z \u \h</w:instrText>
          </w:r>
          <w:r>
            <w:fldChar w:fldCharType="separate"/>
          </w:r>
          <w:hyperlink w:anchor="_Toc176603878" w:history="1">
            <w:r w:rsidR="008D6267" w:rsidRPr="00C337D4">
              <w:rPr>
                <w:rStyle w:val="Hipervnculo"/>
                <w:rFonts w:ascii="Palatino Linotype" w:eastAsia="Palatino Linotype" w:hAnsi="Palatino Linotype" w:cs="Palatino Linotype"/>
                <w:noProof/>
              </w:rPr>
              <w:t>1.</w:t>
            </w:r>
            <w:r w:rsidR="008D6267">
              <w:rPr>
                <w:rFonts w:asciiTheme="minorHAnsi" w:eastAsiaTheme="minorEastAsia" w:hAnsiTheme="minorHAnsi" w:cstheme="minorBidi"/>
                <w:noProof/>
                <w:kern w:val="2"/>
                <w:sz w:val="24"/>
                <w:szCs w:val="24"/>
                <w:lang w:val="es-CL" w:eastAsia="es-CL"/>
                <w14:ligatures w14:val="standardContextual"/>
              </w:rPr>
              <w:tab/>
            </w:r>
            <w:r w:rsidR="008D6267" w:rsidRPr="00C337D4">
              <w:rPr>
                <w:rStyle w:val="Hipervnculo"/>
                <w:rFonts w:ascii="Palatino Linotype" w:eastAsia="Palatino Linotype" w:hAnsi="Palatino Linotype" w:cs="Palatino Linotype"/>
                <w:noProof/>
              </w:rPr>
              <w:t>INTRODUCCIÓN</w:t>
            </w:r>
            <w:r w:rsidR="008D6267">
              <w:rPr>
                <w:noProof/>
                <w:webHidden/>
              </w:rPr>
              <w:tab/>
            </w:r>
            <w:r w:rsidR="008D6267">
              <w:rPr>
                <w:noProof/>
                <w:webHidden/>
              </w:rPr>
              <w:fldChar w:fldCharType="begin"/>
            </w:r>
            <w:r w:rsidR="008D6267">
              <w:rPr>
                <w:noProof/>
                <w:webHidden/>
              </w:rPr>
              <w:instrText xml:space="preserve"> PAGEREF _Toc176603878 \h </w:instrText>
            </w:r>
            <w:r w:rsidR="008D6267">
              <w:rPr>
                <w:noProof/>
                <w:webHidden/>
              </w:rPr>
            </w:r>
            <w:r w:rsidR="008D6267">
              <w:rPr>
                <w:noProof/>
                <w:webHidden/>
              </w:rPr>
              <w:fldChar w:fldCharType="separate"/>
            </w:r>
            <w:r w:rsidR="008D6267">
              <w:rPr>
                <w:noProof/>
                <w:webHidden/>
              </w:rPr>
              <w:t>3</w:t>
            </w:r>
            <w:r w:rsidR="008D6267">
              <w:rPr>
                <w:noProof/>
                <w:webHidden/>
              </w:rPr>
              <w:fldChar w:fldCharType="end"/>
            </w:r>
          </w:hyperlink>
        </w:p>
        <w:p w14:paraId="6A0F0E3E" w14:textId="519B23D7"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79" w:history="1">
            <w:r w:rsidRPr="00C337D4">
              <w:rPr>
                <w:rStyle w:val="Hipervnculo"/>
                <w:rFonts w:ascii="Palatino Linotype" w:eastAsia="Palatino Linotype" w:hAnsi="Palatino Linotype" w:cs="Palatino Linotype"/>
                <w:noProof/>
                <w:lang w:val="es-ES"/>
              </w:rPr>
              <w:t>1.1 ALCANCES</w:t>
            </w:r>
            <w:r>
              <w:rPr>
                <w:noProof/>
                <w:webHidden/>
              </w:rPr>
              <w:tab/>
            </w:r>
            <w:r>
              <w:rPr>
                <w:noProof/>
                <w:webHidden/>
              </w:rPr>
              <w:fldChar w:fldCharType="begin"/>
            </w:r>
            <w:r>
              <w:rPr>
                <w:noProof/>
                <w:webHidden/>
              </w:rPr>
              <w:instrText xml:space="preserve"> PAGEREF _Toc176603879 \h </w:instrText>
            </w:r>
            <w:r>
              <w:rPr>
                <w:noProof/>
                <w:webHidden/>
              </w:rPr>
            </w:r>
            <w:r>
              <w:rPr>
                <w:noProof/>
                <w:webHidden/>
              </w:rPr>
              <w:fldChar w:fldCharType="separate"/>
            </w:r>
            <w:r>
              <w:rPr>
                <w:noProof/>
                <w:webHidden/>
              </w:rPr>
              <w:t>3</w:t>
            </w:r>
            <w:r>
              <w:rPr>
                <w:noProof/>
                <w:webHidden/>
              </w:rPr>
              <w:fldChar w:fldCharType="end"/>
            </w:r>
          </w:hyperlink>
        </w:p>
        <w:p w14:paraId="5EA24D51" w14:textId="6248EE44"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0" w:history="1">
            <w:r w:rsidRPr="00C337D4">
              <w:rPr>
                <w:rStyle w:val="Hipervnculo"/>
                <w:rFonts w:ascii="Palatino Linotype" w:eastAsia="Palatino Linotype" w:hAnsi="Palatino Linotype" w:cs="Palatino Linotype"/>
                <w:noProof/>
              </w:rPr>
              <w:t>1.2. OBJETIVO GENERAL</w:t>
            </w:r>
            <w:r>
              <w:rPr>
                <w:noProof/>
                <w:webHidden/>
              </w:rPr>
              <w:tab/>
            </w:r>
            <w:r>
              <w:rPr>
                <w:noProof/>
                <w:webHidden/>
              </w:rPr>
              <w:fldChar w:fldCharType="begin"/>
            </w:r>
            <w:r>
              <w:rPr>
                <w:noProof/>
                <w:webHidden/>
              </w:rPr>
              <w:instrText xml:space="preserve"> PAGEREF _Toc176603880 \h </w:instrText>
            </w:r>
            <w:r>
              <w:rPr>
                <w:noProof/>
                <w:webHidden/>
              </w:rPr>
            </w:r>
            <w:r>
              <w:rPr>
                <w:noProof/>
                <w:webHidden/>
              </w:rPr>
              <w:fldChar w:fldCharType="separate"/>
            </w:r>
            <w:r>
              <w:rPr>
                <w:noProof/>
                <w:webHidden/>
              </w:rPr>
              <w:t>4</w:t>
            </w:r>
            <w:r>
              <w:rPr>
                <w:noProof/>
                <w:webHidden/>
              </w:rPr>
              <w:fldChar w:fldCharType="end"/>
            </w:r>
          </w:hyperlink>
        </w:p>
        <w:p w14:paraId="137D12BE" w14:textId="77D1CE2B"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1" w:history="1">
            <w:r w:rsidRPr="00C337D4">
              <w:rPr>
                <w:rStyle w:val="Hipervnculo"/>
                <w:rFonts w:ascii="Palatino Linotype" w:eastAsia="Palatino Linotype" w:hAnsi="Palatino Linotype" w:cs="Palatino Linotype"/>
                <w:noProof/>
              </w:rPr>
              <w:t>1.3 OBJETIVOS ESPECÍFICOS</w:t>
            </w:r>
            <w:r>
              <w:rPr>
                <w:noProof/>
                <w:webHidden/>
              </w:rPr>
              <w:tab/>
            </w:r>
            <w:r>
              <w:rPr>
                <w:noProof/>
                <w:webHidden/>
              </w:rPr>
              <w:fldChar w:fldCharType="begin"/>
            </w:r>
            <w:r>
              <w:rPr>
                <w:noProof/>
                <w:webHidden/>
              </w:rPr>
              <w:instrText xml:space="preserve"> PAGEREF _Toc176603881 \h </w:instrText>
            </w:r>
            <w:r>
              <w:rPr>
                <w:noProof/>
                <w:webHidden/>
              </w:rPr>
            </w:r>
            <w:r>
              <w:rPr>
                <w:noProof/>
                <w:webHidden/>
              </w:rPr>
              <w:fldChar w:fldCharType="separate"/>
            </w:r>
            <w:r>
              <w:rPr>
                <w:noProof/>
                <w:webHidden/>
              </w:rPr>
              <w:t>4</w:t>
            </w:r>
            <w:r>
              <w:rPr>
                <w:noProof/>
                <w:webHidden/>
              </w:rPr>
              <w:fldChar w:fldCharType="end"/>
            </w:r>
          </w:hyperlink>
        </w:p>
        <w:p w14:paraId="4044AF3B" w14:textId="7BCDFE42"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2" w:history="1">
            <w:r w:rsidRPr="00C337D4">
              <w:rPr>
                <w:rStyle w:val="Hipervnculo"/>
                <w:rFonts w:ascii="Palatino Linotype" w:eastAsia="Palatino Linotype" w:hAnsi="Palatino Linotype" w:cs="Palatino Linotype"/>
                <w:noProof/>
              </w:rPr>
              <w:t>1.4 AREA DE ESTUDIO</w:t>
            </w:r>
            <w:r>
              <w:rPr>
                <w:noProof/>
                <w:webHidden/>
              </w:rPr>
              <w:tab/>
            </w:r>
            <w:r>
              <w:rPr>
                <w:noProof/>
                <w:webHidden/>
              </w:rPr>
              <w:fldChar w:fldCharType="begin"/>
            </w:r>
            <w:r>
              <w:rPr>
                <w:noProof/>
                <w:webHidden/>
              </w:rPr>
              <w:instrText xml:space="preserve"> PAGEREF _Toc176603882 \h </w:instrText>
            </w:r>
            <w:r>
              <w:rPr>
                <w:noProof/>
                <w:webHidden/>
              </w:rPr>
            </w:r>
            <w:r>
              <w:rPr>
                <w:noProof/>
                <w:webHidden/>
              </w:rPr>
              <w:fldChar w:fldCharType="separate"/>
            </w:r>
            <w:r>
              <w:rPr>
                <w:noProof/>
                <w:webHidden/>
              </w:rPr>
              <w:t>4</w:t>
            </w:r>
            <w:r>
              <w:rPr>
                <w:noProof/>
                <w:webHidden/>
              </w:rPr>
              <w:fldChar w:fldCharType="end"/>
            </w:r>
          </w:hyperlink>
        </w:p>
        <w:p w14:paraId="26034AB8" w14:textId="24EC081C" w:rsidR="008D6267" w:rsidRDefault="008D6267">
          <w:pPr>
            <w:pStyle w:val="TDC2"/>
            <w:tabs>
              <w:tab w:val="left" w:pos="660"/>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3" w:history="1">
            <w:r w:rsidRPr="00C337D4">
              <w:rPr>
                <w:rStyle w:val="Hipervnculo"/>
                <w:rFonts w:ascii="Palatino Linotype" w:eastAsia="Palatino Linotype" w:hAnsi="Palatino Linotype" w:cs="Palatino Linotype"/>
                <w:noProof/>
              </w:rPr>
              <w:t>2.</w:t>
            </w:r>
            <w:r>
              <w:rPr>
                <w:rFonts w:asciiTheme="minorHAnsi" w:eastAsiaTheme="minorEastAsia" w:hAnsiTheme="minorHAnsi" w:cstheme="minorBidi"/>
                <w:noProof/>
                <w:kern w:val="2"/>
                <w:sz w:val="24"/>
                <w:szCs w:val="24"/>
                <w:lang w:val="es-CL" w:eastAsia="es-CL"/>
                <w14:ligatures w14:val="standardContextual"/>
              </w:rPr>
              <w:tab/>
            </w:r>
            <w:r w:rsidRPr="00C337D4">
              <w:rPr>
                <w:rStyle w:val="Hipervnculo"/>
                <w:rFonts w:ascii="Palatino Linotype" w:eastAsia="Palatino Linotype" w:hAnsi="Palatino Linotype" w:cs="Palatino Linotype"/>
                <w:noProof/>
              </w:rPr>
              <w:t>METODOLOGÍA</w:t>
            </w:r>
            <w:r>
              <w:rPr>
                <w:noProof/>
                <w:webHidden/>
              </w:rPr>
              <w:tab/>
            </w:r>
            <w:r>
              <w:rPr>
                <w:noProof/>
                <w:webHidden/>
              </w:rPr>
              <w:fldChar w:fldCharType="begin"/>
            </w:r>
            <w:r>
              <w:rPr>
                <w:noProof/>
                <w:webHidden/>
              </w:rPr>
              <w:instrText xml:space="preserve"> PAGEREF _Toc176603883 \h </w:instrText>
            </w:r>
            <w:r>
              <w:rPr>
                <w:noProof/>
                <w:webHidden/>
              </w:rPr>
            </w:r>
            <w:r>
              <w:rPr>
                <w:noProof/>
                <w:webHidden/>
              </w:rPr>
              <w:fldChar w:fldCharType="separate"/>
            </w:r>
            <w:r>
              <w:rPr>
                <w:noProof/>
                <w:webHidden/>
              </w:rPr>
              <w:t>5</w:t>
            </w:r>
            <w:r>
              <w:rPr>
                <w:noProof/>
                <w:webHidden/>
              </w:rPr>
              <w:fldChar w:fldCharType="end"/>
            </w:r>
          </w:hyperlink>
        </w:p>
        <w:p w14:paraId="675637FA" w14:textId="2D949C08"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4" w:history="1">
            <w:r w:rsidRPr="00C337D4">
              <w:rPr>
                <w:rStyle w:val="Hipervnculo"/>
                <w:rFonts w:ascii="Palatino Linotype" w:eastAsia="Palatino Linotype" w:hAnsi="Palatino Linotype" w:cs="Palatino Linotype"/>
                <w:noProof/>
                <w:lang w:val="es-ES"/>
              </w:rPr>
              <w:t>2.1 HITOS DE PROYECTO.</w:t>
            </w:r>
            <w:r>
              <w:rPr>
                <w:noProof/>
                <w:webHidden/>
              </w:rPr>
              <w:tab/>
            </w:r>
            <w:r>
              <w:rPr>
                <w:noProof/>
                <w:webHidden/>
              </w:rPr>
              <w:fldChar w:fldCharType="begin"/>
            </w:r>
            <w:r>
              <w:rPr>
                <w:noProof/>
                <w:webHidden/>
              </w:rPr>
              <w:instrText xml:space="preserve"> PAGEREF _Toc176603884 \h </w:instrText>
            </w:r>
            <w:r>
              <w:rPr>
                <w:noProof/>
                <w:webHidden/>
              </w:rPr>
            </w:r>
            <w:r>
              <w:rPr>
                <w:noProof/>
                <w:webHidden/>
              </w:rPr>
              <w:fldChar w:fldCharType="separate"/>
            </w:r>
            <w:r>
              <w:rPr>
                <w:noProof/>
                <w:webHidden/>
              </w:rPr>
              <w:t>6</w:t>
            </w:r>
            <w:r>
              <w:rPr>
                <w:noProof/>
                <w:webHidden/>
              </w:rPr>
              <w:fldChar w:fldCharType="end"/>
            </w:r>
          </w:hyperlink>
        </w:p>
        <w:p w14:paraId="71AE686E" w14:textId="69DDA972" w:rsidR="008D6267" w:rsidRDefault="008D6267">
          <w:pPr>
            <w:pStyle w:val="TDC2"/>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5" w:history="1">
            <w:r w:rsidRPr="00C337D4">
              <w:rPr>
                <w:rStyle w:val="Hipervnculo"/>
                <w:rFonts w:ascii="Palatino Linotype" w:eastAsia="Palatino Linotype" w:hAnsi="Palatino Linotype" w:cs="Palatino Linotype"/>
                <w:noProof/>
              </w:rPr>
              <w:t>3. FORMULACIÓN</w:t>
            </w:r>
            <w:r>
              <w:rPr>
                <w:noProof/>
                <w:webHidden/>
              </w:rPr>
              <w:tab/>
            </w:r>
            <w:r>
              <w:rPr>
                <w:noProof/>
                <w:webHidden/>
              </w:rPr>
              <w:fldChar w:fldCharType="begin"/>
            </w:r>
            <w:r>
              <w:rPr>
                <w:noProof/>
                <w:webHidden/>
              </w:rPr>
              <w:instrText xml:space="preserve"> PAGEREF _Toc176603885 \h </w:instrText>
            </w:r>
            <w:r>
              <w:rPr>
                <w:noProof/>
                <w:webHidden/>
              </w:rPr>
            </w:r>
            <w:r>
              <w:rPr>
                <w:noProof/>
                <w:webHidden/>
              </w:rPr>
              <w:fldChar w:fldCharType="separate"/>
            </w:r>
            <w:r>
              <w:rPr>
                <w:noProof/>
                <w:webHidden/>
              </w:rPr>
              <w:t>7</w:t>
            </w:r>
            <w:r>
              <w:rPr>
                <w:noProof/>
                <w:webHidden/>
              </w:rPr>
              <w:fldChar w:fldCharType="end"/>
            </w:r>
          </w:hyperlink>
        </w:p>
        <w:p w14:paraId="4AE93268" w14:textId="44081EB9"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6" w:history="1">
            <w:r w:rsidRPr="00C337D4">
              <w:rPr>
                <w:rStyle w:val="Hipervnculo"/>
                <w:rFonts w:ascii="Palatino Linotype" w:eastAsia="Palatino Linotype" w:hAnsi="Palatino Linotype" w:cs="Palatino Linotype"/>
                <w:noProof/>
              </w:rPr>
              <w:t>3.1 ETAPA I: REVISIÓN DE ANTECEDENTES Y ANÁLISIS DEL DIAGNÓSTICO</w:t>
            </w:r>
            <w:r>
              <w:rPr>
                <w:noProof/>
                <w:webHidden/>
              </w:rPr>
              <w:tab/>
            </w:r>
            <w:r>
              <w:rPr>
                <w:noProof/>
                <w:webHidden/>
              </w:rPr>
              <w:fldChar w:fldCharType="begin"/>
            </w:r>
            <w:r>
              <w:rPr>
                <w:noProof/>
                <w:webHidden/>
              </w:rPr>
              <w:instrText xml:space="preserve"> PAGEREF _Toc176603886 \h </w:instrText>
            </w:r>
            <w:r>
              <w:rPr>
                <w:noProof/>
                <w:webHidden/>
              </w:rPr>
            </w:r>
            <w:r>
              <w:rPr>
                <w:noProof/>
                <w:webHidden/>
              </w:rPr>
              <w:fldChar w:fldCharType="separate"/>
            </w:r>
            <w:r>
              <w:rPr>
                <w:noProof/>
                <w:webHidden/>
              </w:rPr>
              <w:t>7</w:t>
            </w:r>
            <w:r>
              <w:rPr>
                <w:noProof/>
                <w:webHidden/>
              </w:rPr>
              <w:fldChar w:fldCharType="end"/>
            </w:r>
          </w:hyperlink>
        </w:p>
        <w:p w14:paraId="6F3F8FBA" w14:textId="489F58FB"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7" w:history="1">
            <w:r w:rsidRPr="00C337D4">
              <w:rPr>
                <w:rStyle w:val="Hipervnculo"/>
                <w:rFonts w:ascii="Palatino Linotype" w:eastAsia="Palatino Linotype" w:hAnsi="Palatino Linotype" w:cs="Palatino Linotype"/>
                <w:noProof/>
                <w:lang w:val="es-ES"/>
              </w:rPr>
              <w:t>3.2  ETAPA II: IDENTIFICACION DE ESCENARIOS FUTUROS POSIBLES.</w:t>
            </w:r>
            <w:r>
              <w:rPr>
                <w:noProof/>
                <w:webHidden/>
              </w:rPr>
              <w:tab/>
            </w:r>
            <w:r>
              <w:rPr>
                <w:noProof/>
                <w:webHidden/>
              </w:rPr>
              <w:fldChar w:fldCharType="begin"/>
            </w:r>
            <w:r>
              <w:rPr>
                <w:noProof/>
                <w:webHidden/>
              </w:rPr>
              <w:instrText xml:space="preserve"> PAGEREF _Toc176603887 \h </w:instrText>
            </w:r>
            <w:r>
              <w:rPr>
                <w:noProof/>
                <w:webHidden/>
              </w:rPr>
            </w:r>
            <w:r>
              <w:rPr>
                <w:noProof/>
                <w:webHidden/>
              </w:rPr>
              <w:fldChar w:fldCharType="separate"/>
            </w:r>
            <w:r>
              <w:rPr>
                <w:noProof/>
                <w:webHidden/>
              </w:rPr>
              <w:t>9</w:t>
            </w:r>
            <w:r>
              <w:rPr>
                <w:noProof/>
                <w:webHidden/>
              </w:rPr>
              <w:fldChar w:fldCharType="end"/>
            </w:r>
          </w:hyperlink>
        </w:p>
        <w:p w14:paraId="7479CB80" w14:textId="4AB98F82"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8" w:history="1">
            <w:r w:rsidRPr="00C337D4">
              <w:rPr>
                <w:rStyle w:val="Hipervnculo"/>
                <w:rFonts w:ascii="Palatino Linotype" w:eastAsia="Palatino Linotype" w:hAnsi="Palatino Linotype" w:cs="Palatino Linotype"/>
                <w:noProof/>
                <w:lang w:val="es-ES"/>
              </w:rPr>
              <w:t>3.3 ETAPA III: DEFINICIÓN DE OBJETIVOS DEL PLAN MAESTRO.</w:t>
            </w:r>
            <w:r>
              <w:rPr>
                <w:noProof/>
                <w:webHidden/>
              </w:rPr>
              <w:tab/>
            </w:r>
            <w:r>
              <w:rPr>
                <w:noProof/>
                <w:webHidden/>
              </w:rPr>
              <w:fldChar w:fldCharType="begin"/>
            </w:r>
            <w:r>
              <w:rPr>
                <w:noProof/>
                <w:webHidden/>
              </w:rPr>
              <w:instrText xml:space="preserve"> PAGEREF _Toc176603888 \h </w:instrText>
            </w:r>
            <w:r>
              <w:rPr>
                <w:noProof/>
                <w:webHidden/>
              </w:rPr>
            </w:r>
            <w:r>
              <w:rPr>
                <w:noProof/>
                <w:webHidden/>
              </w:rPr>
              <w:fldChar w:fldCharType="separate"/>
            </w:r>
            <w:r>
              <w:rPr>
                <w:noProof/>
                <w:webHidden/>
              </w:rPr>
              <w:t>14</w:t>
            </w:r>
            <w:r>
              <w:rPr>
                <w:noProof/>
                <w:webHidden/>
              </w:rPr>
              <w:fldChar w:fldCharType="end"/>
            </w:r>
          </w:hyperlink>
        </w:p>
        <w:p w14:paraId="7F80F44B" w14:textId="1CDBCF6C"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89" w:history="1">
            <w:r w:rsidRPr="00C337D4">
              <w:rPr>
                <w:rStyle w:val="Hipervnculo"/>
                <w:rFonts w:ascii="Palatino Linotype" w:eastAsia="Palatino Linotype" w:hAnsi="Palatino Linotype" w:cs="Palatino Linotype"/>
                <w:noProof/>
                <w:lang w:val="es-ES"/>
              </w:rPr>
              <w:t>3.4 ETAPA IV: DEFINICIÓN DE LINEAS ESTRATEGICAS</w:t>
            </w:r>
            <w:r>
              <w:rPr>
                <w:noProof/>
                <w:webHidden/>
              </w:rPr>
              <w:tab/>
            </w:r>
            <w:r>
              <w:rPr>
                <w:noProof/>
                <w:webHidden/>
              </w:rPr>
              <w:fldChar w:fldCharType="begin"/>
            </w:r>
            <w:r>
              <w:rPr>
                <w:noProof/>
                <w:webHidden/>
              </w:rPr>
              <w:instrText xml:space="preserve"> PAGEREF _Toc176603889 \h </w:instrText>
            </w:r>
            <w:r>
              <w:rPr>
                <w:noProof/>
                <w:webHidden/>
              </w:rPr>
            </w:r>
            <w:r>
              <w:rPr>
                <w:noProof/>
                <w:webHidden/>
              </w:rPr>
              <w:fldChar w:fldCharType="separate"/>
            </w:r>
            <w:r>
              <w:rPr>
                <w:noProof/>
                <w:webHidden/>
              </w:rPr>
              <w:t>14</w:t>
            </w:r>
            <w:r>
              <w:rPr>
                <w:noProof/>
                <w:webHidden/>
              </w:rPr>
              <w:fldChar w:fldCharType="end"/>
            </w:r>
          </w:hyperlink>
        </w:p>
        <w:p w14:paraId="1128D8C3" w14:textId="1F3EBCEE"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90" w:history="1">
            <w:r w:rsidRPr="00C337D4">
              <w:rPr>
                <w:rStyle w:val="Hipervnculo"/>
                <w:rFonts w:ascii="Palatino Linotype" w:eastAsia="Palatino Linotype" w:hAnsi="Palatino Linotype" w:cs="Palatino Linotype"/>
                <w:noProof/>
                <w:lang w:val="es-ES"/>
              </w:rPr>
              <w:t>3.5 ETAPA V: VALIDACIÓN DEL PLAN MAESTRO.</w:t>
            </w:r>
            <w:r>
              <w:rPr>
                <w:noProof/>
                <w:webHidden/>
              </w:rPr>
              <w:tab/>
            </w:r>
            <w:r>
              <w:rPr>
                <w:noProof/>
                <w:webHidden/>
              </w:rPr>
              <w:fldChar w:fldCharType="begin"/>
            </w:r>
            <w:r>
              <w:rPr>
                <w:noProof/>
                <w:webHidden/>
              </w:rPr>
              <w:instrText xml:space="preserve"> PAGEREF _Toc176603890 \h </w:instrText>
            </w:r>
            <w:r>
              <w:rPr>
                <w:noProof/>
                <w:webHidden/>
              </w:rPr>
            </w:r>
            <w:r>
              <w:rPr>
                <w:noProof/>
                <w:webHidden/>
              </w:rPr>
              <w:fldChar w:fldCharType="separate"/>
            </w:r>
            <w:r>
              <w:rPr>
                <w:noProof/>
                <w:webHidden/>
              </w:rPr>
              <w:t>16</w:t>
            </w:r>
            <w:r>
              <w:rPr>
                <w:noProof/>
                <w:webHidden/>
              </w:rPr>
              <w:fldChar w:fldCharType="end"/>
            </w:r>
          </w:hyperlink>
        </w:p>
        <w:p w14:paraId="67105986" w14:textId="4910D1AB" w:rsidR="008D6267" w:rsidRDefault="008D6267">
          <w:pPr>
            <w:pStyle w:val="TDC2"/>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91" w:history="1">
            <w:r w:rsidRPr="00C337D4">
              <w:rPr>
                <w:rStyle w:val="Hipervnculo"/>
                <w:rFonts w:ascii="Palatino Linotype" w:eastAsia="Palatino Linotype" w:hAnsi="Palatino Linotype" w:cs="Palatino Linotype"/>
                <w:noProof/>
              </w:rPr>
              <w:t>4. IMPLEMENTACIÓN</w:t>
            </w:r>
            <w:r>
              <w:rPr>
                <w:noProof/>
                <w:webHidden/>
              </w:rPr>
              <w:tab/>
            </w:r>
            <w:r>
              <w:rPr>
                <w:noProof/>
                <w:webHidden/>
              </w:rPr>
              <w:fldChar w:fldCharType="begin"/>
            </w:r>
            <w:r>
              <w:rPr>
                <w:noProof/>
                <w:webHidden/>
              </w:rPr>
              <w:instrText xml:space="preserve"> PAGEREF _Toc176603891 \h </w:instrText>
            </w:r>
            <w:r>
              <w:rPr>
                <w:noProof/>
                <w:webHidden/>
              </w:rPr>
            </w:r>
            <w:r>
              <w:rPr>
                <w:noProof/>
                <w:webHidden/>
              </w:rPr>
              <w:fldChar w:fldCharType="separate"/>
            </w:r>
            <w:r>
              <w:rPr>
                <w:noProof/>
                <w:webHidden/>
              </w:rPr>
              <w:t>16</w:t>
            </w:r>
            <w:r>
              <w:rPr>
                <w:noProof/>
                <w:webHidden/>
              </w:rPr>
              <w:fldChar w:fldCharType="end"/>
            </w:r>
          </w:hyperlink>
        </w:p>
        <w:p w14:paraId="79475BB8" w14:textId="632A597D"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92" w:history="1">
            <w:r w:rsidRPr="00C337D4">
              <w:rPr>
                <w:rStyle w:val="Hipervnculo"/>
                <w:rFonts w:ascii="Palatino Linotype" w:eastAsia="Palatino Linotype" w:hAnsi="Palatino Linotype" w:cs="Palatino Linotype"/>
                <w:noProof/>
              </w:rPr>
              <w:t>4.1 PROGRAMA DE IMPLEMENTACIÓN</w:t>
            </w:r>
            <w:r>
              <w:rPr>
                <w:noProof/>
                <w:webHidden/>
              </w:rPr>
              <w:tab/>
            </w:r>
            <w:r>
              <w:rPr>
                <w:noProof/>
                <w:webHidden/>
              </w:rPr>
              <w:fldChar w:fldCharType="begin"/>
            </w:r>
            <w:r>
              <w:rPr>
                <w:noProof/>
                <w:webHidden/>
              </w:rPr>
              <w:instrText xml:space="preserve"> PAGEREF _Toc176603892 \h </w:instrText>
            </w:r>
            <w:r>
              <w:rPr>
                <w:noProof/>
                <w:webHidden/>
              </w:rPr>
            </w:r>
            <w:r>
              <w:rPr>
                <w:noProof/>
                <w:webHidden/>
              </w:rPr>
              <w:fldChar w:fldCharType="separate"/>
            </w:r>
            <w:r>
              <w:rPr>
                <w:noProof/>
                <w:webHidden/>
              </w:rPr>
              <w:t>16</w:t>
            </w:r>
            <w:r>
              <w:rPr>
                <w:noProof/>
                <w:webHidden/>
              </w:rPr>
              <w:fldChar w:fldCharType="end"/>
            </w:r>
          </w:hyperlink>
        </w:p>
        <w:p w14:paraId="41968D37" w14:textId="303481CC"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93" w:history="1">
            <w:r w:rsidRPr="00C337D4">
              <w:rPr>
                <w:rStyle w:val="Hipervnculo"/>
                <w:rFonts w:ascii="Palatino Linotype" w:eastAsia="Palatino Linotype" w:hAnsi="Palatino Linotype" w:cs="Palatino Linotype"/>
                <w:noProof/>
              </w:rPr>
              <w:t>4.2</w:t>
            </w:r>
            <w:r w:rsidRPr="00C337D4">
              <w:rPr>
                <w:rStyle w:val="Hipervnculo"/>
                <w:rFonts w:ascii="Palatino Linotype" w:eastAsia="Palatino Linotype" w:hAnsi="Palatino Linotype" w:cs="Palatino Linotype"/>
                <w:noProof/>
                <w:lang w:val="es-ES"/>
              </w:rPr>
              <w:t xml:space="preserve"> EVALUACIÓN Y MEJORA CONTINUA.</w:t>
            </w:r>
            <w:r>
              <w:rPr>
                <w:noProof/>
                <w:webHidden/>
              </w:rPr>
              <w:tab/>
            </w:r>
            <w:r>
              <w:rPr>
                <w:noProof/>
                <w:webHidden/>
              </w:rPr>
              <w:fldChar w:fldCharType="begin"/>
            </w:r>
            <w:r>
              <w:rPr>
                <w:noProof/>
                <w:webHidden/>
              </w:rPr>
              <w:instrText xml:space="preserve"> PAGEREF _Toc176603893 \h </w:instrText>
            </w:r>
            <w:r>
              <w:rPr>
                <w:noProof/>
                <w:webHidden/>
              </w:rPr>
            </w:r>
            <w:r>
              <w:rPr>
                <w:noProof/>
                <w:webHidden/>
              </w:rPr>
              <w:fldChar w:fldCharType="separate"/>
            </w:r>
            <w:r>
              <w:rPr>
                <w:noProof/>
                <w:webHidden/>
              </w:rPr>
              <w:t>17</w:t>
            </w:r>
            <w:r>
              <w:rPr>
                <w:noProof/>
                <w:webHidden/>
              </w:rPr>
              <w:fldChar w:fldCharType="end"/>
            </w:r>
          </w:hyperlink>
        </w:p>
        <w:p w14:paraId="47B45C0F" w14:textId="46526F54" w:rsidR="008D6267" w:rsidRDefault="008D6267">
          <w:pPr>
            <w:pStyle w:val="TDC3"/>
            <w:tabs>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94" w:history="1">
            <w:r w:rsidRPr="00C337D4">
              <w:rPr>
                <w:rStyle w:val="Hipervnculo"/>
                <w:rFonts w:ascii="Palatino Linotype" w:eastAsia="Palatino Linotype" w:hAnsi="Palatino Linotype" w:cs="Palatino Linotype"/>
                <w:noProof/>
              </w:rPr>
              <w:t>4.3 FICHA DE IMPLEMENTACIÓN</w:t>
            </w:r>
            <w:r>
              <w:rPr>
                <w:noProof/>
                <w:webHidden/>
              </w:rPr>
              <w:tab/>
            </w:r>
            <w:r>
              <w:rPr>
                <w:noProof/>
                <w:webHidden/>
              </w:rPr>
              <w:fldChar w:fldCharType="begin"/>
            </w:r>
            <w:r>
              <w:rPr>
                <w:noProof/>
                <w:webHidden/>
              </w:rPr>
              <w:instrText xml:space="preserve"> PAGEREF _Toc176603894 \h </w:instrText>
            </w:r>
            <w:r>
              <w:rPr>
                <w:noProof/>
                <w:webHidden/>
              </w:rPr>
            </w:r>
            <w:r>
              <w:rPr>
                <w:noProof/>
                <w:webHidden/>
              </w:rPr>
              <w:fldChar w:fldCharType="separate"/>
            </w:r>
            <w:r>
              <w:rPr>
                <w:noProof/>
                <w:webHidden/>
              </w:rPr>
              <w:t>18</w:t>
            </w:r>
            <w:r>
              <w:rPr>
                <w:noProof/>
                <w:webHidden/>
              </w:rPr>
              <w:fldChar w:fldCharType="end"/>
            </w:r>
          </w:hyperlink>
        </w:p>
        <w:p w14:paraId="6D3C868F" w14:textId="202DEE81" w:rsidR="008D6267" w:rsidRDefault="008D6267">
          <w:pPr>
            <w:pStyle w:val="TDC2"/>
            <w:tabs>
              <w:tab w:val="left" w:pos="660"/>
              <w:tab w:val="right" w:leader="dot" w:pos="9019"/>
            </w:tabs>
            <w:rPr>
              <w:rFonts w:asciiTheme="minorHAnsi" w:eastAsiaTheme="minorEastAsia" w:hAnsiTheme="minorHAnsi" w:cstheme="minorBidi"/>
              <w:noProof/>
              <w:kern w:val="2"/>
              <w:sz w:val="24"/>
              <w:szCs w:val="24"/>
              <w:lang w:val="es-CL" w:eastAsia="es-CL"/>
              <w14:ligatures w14:val="standardContextual"/>
            </w:rPr>
          </w:pPr>
          <w:hyperlink w:anchor="_Toc176603895" w:history="1">
            <w:r w:rsidRPr="00C337D4">
              <w:rPr>
                <w:rStyle w:val="Hipervnculo"/>
                <w:noProof/>
              </w:rPr>
              <w:t>5.</w:t>
            </w:r>
            <w:r>
              <w:rPr>
                <w:rFonts w:asciiTheme="minorHAnsi" w:eastAsiaTheme="minorEastAsia" w:hAnsiTheme="minorHAnsi" w:cstheme="minorBidi"/>
                <w:noProof/>
                <w:kern w:val="2"/>
                <w:sz w:val="24"/>
                <w:szCs w:val="24"/>
                <w:lang w:val="es-CL" w:eastAsia="es-CL"/>
                <w14:ligatures w14:val="standardContextual"/>
              </w:rPr>
              <w:tab/>
            </w:r>
            <w:r w:rsidRPr="00C337D4">
              <w:rPr>
                <w:rStyle w:val="Hipervnculo"/>
                <w:noProof/>
              </w:rPr>
              <w:t>GLORARIO</w:t>
            </w:r>
            <w:r>
              <w:rPr>
                <w:noProof/>
                <w:webHidden/>
              </w:rPr>
              <w:tab/>
            </w:r>
            <w:r>
              <w:rPr>
                <w:noProof/>
                <w:webHidden/>
              </w:rPr>
              <w:fldChar w:fldCharType="begin"/>
            </w:r>
            <w:r>
              <w:rPr>
                <w:noProof/>
                <w:webHidden/>
              </w:rPr>
              <w:instrText xml:space="preserve"> PAGEREF _Toc176603895 \h </w:instrText>
            </w:r>
            <w:r>
              <w:rPr>
                <w:noProof/>
                <w:webHidden/>
              </w:rPr>
            </w:r>
            <w:r>
              <w:rPr>
                <w:noProof/>
                <w:webHidden/>
              </w:rPr>
              <w:fldChar w:fldCharType="separate"/>
            </w:r>
            <w:r>
              <w:rPr>
                <w:noProof/>
                <w:webHidden/>
              </w:rPr>
              <w:t>42</w:t>
            </w:r>
            <w:r>
              <w:rPr>
                <w:noProof/>
                <w:webHidden/>
              </w:rPr>
              <w:fldChar w:fldCharType="end"/>
            </w:r>
          </w:hyperlink>
        </w:p>
        <w:p w14:paraId="5EA52D60" w14:textId="4603175B" w:rsidR="00A352F5" w:rsidRDefault="667285CD" w:rsidP="667285CD">
          <w:pPr>
            <w:pStyle w:val="TDC3"/>
            <w:tabs>
              <w:tab w:val="right" w:leader="dot" w:pos="9015"/>
            </w:tabs>
          </w:pPr>
          <w:r>
            <w:fldChar w:fldCharType="end"/>
          </w:r>
        </w:p>
        <w:p w14:paraId="0D1CC55C" w14:textId="29EC05BF" w:rsidR="667285CD" w:rsidRPr="00A352F5" w:rsidRDefault="00000000" w:rsidP="00A352F5"/>
      </w:sdtContent>
    </w:sdt>
    <w:p w14:paraId="5E41CB71" w14:textId="77777777" w:rsidR="00453440" w:rsidRDefault="00453440" w:rsidP="5CB727BC">
      <w:pPr>
        <w:spacing w:before="240" w:after="240"/>
        <w:jc w:val="both"/>
        <w:rPr>
          <w:rFonts w:ascii="Palatino Linotype" w:eastAsia="Palatino Linotype" w:hAnsi="Palatino Linotype" w:cs="Palatino Linotype"/>
          <w:b/>
          <w:bCs/>
          <w:sz w:val="28"/>
          <w:szCs w:val="28"/>
        </w:rPr>
      </w:pPr>
    </w:p>
    <w:p w14:paraId="6E30998F"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1D53B45F"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09E8AFBC"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6372063A"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31232621"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390DB2A6"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223991B4" w14:textId="77777777" w:rsidR="00777791" w:rsidRDefault="00777791" w:rsidP="5CB727BC">
      <w:pPr>
        <w:spacing w:before="240" w:after="240"/>
        <w:jc w:val="both"/>
        <w:rPr>
          <w:rFonts w:ascii="Palatino Linotype" w:eastAsia="Palatino Linotype" w:hAnsi="Palatino Linotype" w:cs="Palatino Linotype"/>
          <w:b/>
          <w:bCs/>
          <w:sz w:val="28"/>
          <w:szCs w:val="28"/>
        </w:rPr>
      </w:pPr>
    </w:p>
    <w:p w14:paraId="07569285" w14:textId="33F6B7DF" w:rsidR="00453440" w:rsidRDefault="2ED77939" w:rsidP="5CB727BC">
      <w:pPr>
        <w:pStyle w:val="Ttulo2"/>
        <w:numPr>
          <w:ilvl w:val="0"/>
          <w:numId w:val="45"/>
        </w:numPr>
        <w:rPr>
          <w:rFonts w:ascii="Palatino Linotype" w:eastAsia="Palatino Linotype" w:hAnsi="Palatino Linotype" w:cs="Palatino Linotype"/>
        </w:rPr>
      </w:pPr>
      <w:bookmarkStart w:id="0" w:name="_Toc176603878"/>
      <w:r w:rsidRPr="667285CD">
        <w:rPr>
          <w:rFonts w:ascii="Palatino Linotype" w:eastAsia="Palatino Linotype" w:hAnsi="Palatino Linotype" w:cs="Palatino Linotype"/>
        </w:rPr>
        <w:t>INTRODUCCIÓN</w:t>
      </w:r>
      <w:bookmarkEnd w:id="0"/>
    </w:p>
    <w:p w14:paraId="1F3FABA5" w14:textId="601F2164" w:rsidR="00453440" w:rsidRDefault="2ED77939" w:rsidP="5CB727BC">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El Proyecto “</w:t>
      </w:r>
      <w:proofErr w:type="spellStart"/>
      <w:r w:rsidRPr="667285CD">
        <w:rPr>
          <w:rFonts w:ascii="Palatino Linotype" w:eastAsia="Palatino Linotype" w:hAnsi="Palatino Linotype" w:cs="Palatino Linotype"/>
          <w:lang w:val="es-ES"/>
        </w:rPr>
        <w:t>Kuskalla</w:t>
      </w:r>
      <w:proofErr w:type="spellEnd"/>
      <w:r w:rsidRPr="667285CD">
        <w:rPr>
          <w:rFonts w:ascii="Palatino Linotype" w:eastAsia="Palatino Linotype" w:hAnsi="Palatino Linotype" w:cs="Palatino Linotype"/>
          <w:lang w:val="es-ES"/>
        </w:rPr>
        <w:t xml:space="preserve">” que significa “juntos” en </w:t>
      </w:r>
      <w:proofErr w:type="gramStart"/>
      <w:r w:rsidRPr="667285CD">
        <w:rPr>
          <w:rFonts w:ascii="Palatino Linotype" w:eastAsia="Palatino Linotype" w:hAnsi="Palatino Linotype" w:cs="Palatino Linotype"/>
          <w:lang w:val="es-ES"/>
        </w:rPr>
        <w:t>Quechua</w:t>
      </w:r>
      <w:proofErr w:type="gramEnd"/>
      <w:r w:rsidRPr="667285CD">
        <w:rPr>
          <w:rFonts w:ascii="Palatino Linotype" w:eastAsia="Palatino Linotype" w:hAnsi="Palatino Linotype" w:cs="Palatino Linotype"/>
          <w:lang w:val="es-ES"/>
        </w:rPr>
        <w:t>, promovido por</w:t>
      </w:r>
      <w:r w:rsidR="34AF54DF" w:rsidRPr="667285CD">
        <w:rPr>
          <w:rFonts w:ascii="Palatino Linotype" w:eastAsia="Palatino Linotype" w:hAnsi="Palatino Linotype" w:cs="Palatino Linotype"/>
          <w:lang w:val="es-ES"/>
        </w:rPr>
        <w:t xml:space="preserve"> Fundación</w:t>
      </w:r>
      <w:r w:rsidRPr="667285CD">
        <w:rPr>
          <w:rFonts w:ascii="Palatino Linotype" w:eastAsia="Palatino Linotype" w:hAnsi="Palatino Linotype" w:cs="Palatino Linotype"/>
          <w:lang w:val="es-ES"/>
        </w:rPr>
        <w:t xml:space="preserve"> </w:t>
      </w:r>
      <w:r w:rsidR="32EE08D9" w:rsidRPr="667285CD">
        <w:rPr>
          <w:rFonts w:ascii="Palatino Linotype" w:eastAsia="Palatino Linotype" w:hAnsi="Palatino Linotype" w:cs="Palatino Linotype"/>
          <w:lang w:val="es-ES"/>
        </w:rPr>
        <w:t xml:space="preserve">Chile y Fundación BHP </w:t>
      </w:r>
      <w:r w:rsidRPr="667285CD">
        <w:rPr>
          <w:rFonts w:ascii="Palatino Linotype" w:eastAsia="Palatino Linotype" w:hAnsi="Palatino Linotype" w:cs="Palatino Linotype"/>
          <w:lang w:val="es-ES"/>
        </w:rPr>
        <w:t>por medio de la convocatoria Súmate</w:t>
      </w:r>
      <w:r w:rsidR="009B345F" w:rsidRPr="667285CD">
        <w:rPr>
          <w:rFonts w:ascii="Palatino Linotype" w:eastAsia="Palatino Linotype" w:hAnsi="Palatino Linotype" w:cs="Palatino Linotype"/>
          <w:lang w:val="es-ES"/>
        </w:rPr>
        <w:t>,</w:t>
      </w:r>
      <w:r w:rsidRPr="667285CD">
        <w:rPr>
          <w:rFonts w:ascii="Palatino Linotype" w:eastAsia="Palatino Linotype" w:hAnsi="Palatino Linotype" w:cs="Palatino Linotype"/>
          <w:lang w:val="es-ES"/>
        </w:rPr>
        <w:t xml:space="preserve"> </w:t>
      </w:r>
      <w:r w:rsidR="00BA1EF4">
        <w:rPr>
          <w:rFonts w:ascii="Palatino Linotype" w:eastAsia="Palatino Linotype" w:hAnsi="Palatino Linotype" w:cs="Palatino Linotype"/>
          <w:lang w:val="es-ES"/>
        </w:rPr>
        <w:t>tiene como</w:t>
      </w:r>
      <w:r w:rsidRPr="667285CD">
        <w:rPr>
          <w:rFonts w:ascii="Palatino Linotype" w:eastAsia="Palatino Linotype" w:hAnsi="Palatino Linotype" w:cs="Palatino Linotype"/>
          <w:lang w:val="es-ES"/>
        </w:rPr>
        <w:t xml:space="preserve"> propósito aumentar la resiliencia y adaptación al cambio climático</w:t>
      </w:r>
      <w:r w:rsidR="4E3882F1" w:rsidRPr="667285CD">
        <w:rPr>
          <w:rFonts w:ascii="Palatino Linotype" w:eastAsia="Palatino Linotype" w:hAnsi="Palatino Linotype" w:cs="Palatino Linotype"/>
          <w:lang w:val="es-ES"/>
        </w:rPr>
        <w:t xml:space="preserve"> en comunidades rurales de la precordillera de la Pampa del Tamarugal</w:t>
      </w:r>
      <w:r w:rsidRPr="667285CD">
        <w:rPr>
          <w:rFonts w:ascii="Palatino Linotype" w:eastAsia="Palatino Linotype" w:hAnsi="Palatino Linotype" w:cs="Palatino Linotype"/>
          <w:lang w:val="es-ES"/>
        </w:rPr>
        <w:t xml:space="preserve">. El proyecto desarrollado bajo una metodología de participación comunitaria </w:t>
      </w:r>
      <w:r w:rsidR="3A332250" w:rsidRPr="667285CD">
        <w:rPr>
          <w:rFonts w:ascii="Palatino Linotype" w:eastAsia="Palatino Linotype" w:hAnsi="Palatino Linotype" w:cs="Palatino Linotype"/>
          <w:lang w:val="es-ES"/>
        </w:rPr>
        <w:t xml:space="preserve">se centró en detectar y resolver las problemáticas específicas de cada comunidad, relacionadas con la gestión de recursos en las áreas de energía, agua y residuos. </w:t>
      </w:r>
      <w:r w:rsidR="49F118CA" w:rsidRPr="667285CD">
        <w:rPr>
          <w:rFonts w:ascii="Palatino Linotype" w:eastAsia="Palatino Linotype" w:hAnsi="Palatino Linotype" w:cs="Palatino Linotype"/>
          <w:lang w:val="es-ES"/>
        </w:rPr>
        <w:t>Las soluciones propuestas para el eje hídrico se enfocaron</w:t>
      </w:r>
      <w:r w:rsidR="3E625632" w:rsidRPr="667285CD">
        <w:rPr>
          <w:rFonts w:ascii="Palatino Linotype" w:eastAsia="Palatino Linotype" w:hAnsi="Palatino Linotype" w:cs="Palatino Linotype"/>
          <w:lang w:val="es-ES"/>
        </w:rPr>
        <w:t xml:space="preserve"> en</w:t>
      </w:r>
      <w:r w:rsidRPr="667285CD">
        <w:rPr>
          <w:rFonts w:ascii="Palatino Linotype" w:eastAsia="Palatino Linotype" w:hAnsi="Palatino Linotype" w:cs="Palatino Linotype"/>
          <w:lang w:val="es-ES"/>
        </w:rPr>
        <w:t xml:space="preserve"> la implementación de soluciones tecnológicas</w:t>
      </w:r>
      <w:r w:rsidR="40BB8E24" w:rsidRPr="667285CD">
        <w:rPr>
          <w:rFonts w:ascii="Palatino Linotype" w:eastAsia="Palatino Linotype" w:hAnsi="Palatino Linotype" w:cs="Palatino Linotype"/>
          <w:lang w:val="es-ES"/>
        </w:rPr>
        <w:t xml:space="preserve"> para el </w:t>
      </w:r>
      <w:r w:rsidR="5A36BD14" w:rsidRPr="667285CD">
        <w:rPr>
          <w:rFonts w:ascii="Palatino Linotype" w:eastAsia="Palatino Linotype" w:hAnsi="Palatino Linotype" w:cs="Palatino Linotype"/>
          <w:lang w:val="es-ES"/>
        </w:rPr>
        <w:t>desarrollo de un</w:t>
      </w:r>
      <w:r w:rsidR="2A4A5FDF"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 xml:space="preserve">monitoreo hídrico </w:t>
      </w:r>
      <w:r w:rsidR="73A2F923" w:rsidRPr="667285CD">
        <w:rPr>
          <w:rFonts w:ascii="Palatino Linotype" w:eastAsia="Palatino Linotype" w:hAnsi="Palatino Linotype" w:cs="Palatino Linotype"/>
          <w:lang w:val="es-ES"/>
        </w:rPr>
        <w:t xml:space="preserve">en las </w:t>
      </w:r>
      <w:r w:rsidRPr="667285CD">
        <w:rPr>
          <w:rFonts w:ascii="Palatino Linotype" w:eastAsia="Palatino Linotype" w:hAnsi="Palatino Linotype" w:cs="Palatino Linotype"/>
          <w:lang w:val="es-ES"/>
        </w:rPr>
        <w:t xml:space="preserve">comunidades de </w:t>
      </w:r>
      <w:proofErr w:type="spellStart"/>
      <w:r w:rsidRPr="667285CD">
        <w:rPr>
          <w:rFonts w:ascii="Palatino Linotype" w:eastAsia="Palatino Linotype" w:hAnsi="Palatino Linotype" w:cs="Palatino Linotype"/>
          <w:lang w:val="es-ES"/>
        </w:rPr>
        <w:t>Iquiuca</w:t>
      </w:r>
      <w:proofErr w:type="spellEnd"/>
      <w:r w:rsidRPr="667285CD">
        <w:rPr>
          <w:rFonts w:ascii="Palatino Linotype" w:eastAsia="Palatino Linotype" w:hAnsi="Palatino Linotype" w:cs="Palatino Linotype"/>
          <w:lang w:val="es-ES"/>
        </w:rPr>
        <w:t xml:space="preserve"> y Macaya</w:t>
      </w:r>
      <w:r w:rsidR="009B345F" w:rsidRPr="667285CD">
        <w:rPr>
          <w:rFonts w:ascii="Palatino Linotype" w:eastAsia="Palatino Linotype" w:hAnsi="Palatino Linotype" w:cs="Palatino Linotype"/>
          <w:lang w:val="es-ES"/>
        </w:rPr>
        <w:t>,</w:t>
      </w:r>
      <w:r w:rsidRPr="667285CD">
        <w:rPr>
          <w:rFonts w:ascii="Palatino Linotype" w:eastAsia="Palatino Linotype" w:hAnsi="Palatino Linotype" w:cs="Palatino Linotype"/>
          <w:lang w:val="es-ES"/>
        </w:rPr>
        <w:t xml:space="preserve"> de la comuna de Pozo Almonte</w:t>
      </w:r>
      <w:r w:rsidR="009B345F" w:rsidRPr="667285CD">
        <w:rPr>
          <w:rFonts w:ascii="Palatino Linotype" w:eastAsia="Palatino Linotype" w:hAnsi="Palatino Linotype" w:cs="Palatino Linotype"/>
          <w:lang w:val="es-ES"/>
        </w:rPr>
        <w:t>,</w:t>
      </w:r>
      <w:r w:rsidR="3BC087F7" w:rsidRPr="667285CD">
        <w:rPr>
          <w:rFonts w:ascii="Palatino Linotype" w:eastAsia="Palatino Linotype" w:hAnsi="Palatino Linotype" w:cs="Palatino Linotype"/>
          <w:lang w:val="es-ES"/>
        </w:rPr>
        <w:t xml:space="preserve"> </w:t>
      </w:r>
      <w:r w:rsidR="4AF4CBFC" w:rsidRPr="667285CD">
        <w:rPr>
          <w:rFonts w:ascii="Palatino Linotype" w:eastAsia="Palatino Linotype" w:hAnsi="Palatino Linotype" w:cs="Palatino Linotype"/>
          <w:lang w:val="es-ES"/>
        </w:rPr>
        <w:t>y posterior diseño de</w:t>
      </w:r>
      <w:r w:rsidR="0E3EC16D" w:rsidRPr="667285CD">
        <w:rPr>
          <w:rFonts w:ascii="Palatino Linotype" w:eastAsia="Palatino Linotype" w:hAnsi="Palatino Linotype" w:cs="Palatino Linotype"/>
          <w:lang w:val="es-ES"/>
        </w:rPr>
        <w:t xml:space="preserve"> </w:t>
      </w:r>
      <w:r w:rsidR="3D42D2E1" w:rsidRPr="667285CD">
        <w:rPr>
          <w:rFonts w:ascii="Palatino Linotype" w:eastAsia="Palatino Linotype" w:hAnsi="Palatino Linotype" w:cs="Palatino Linotype"/>
          <w:lang w:val="es-ES"/>
        </w:rPr>
        <w:t xml:space="preserve">un </w:t>
      </w:r>
      <w:r w:rsidR="4AF4CBFC" w:rsidRPr="667285CD">
        <w:rPr>
          <w:rFonts w:ascii="Palatino Linotype" w:eastAsia="Palatino Linotype" w:hAnsi="Palatino Linotype" w:cs="Palatino Linotype"/>
          <w:lang w:val="es-ES"/>
        </w:rPr>
        <w:t xml:space="preserve">plan de gestión hídrica. </w:t>
      </w:r>
      <w:r w:rsidRPr="667285CD">
        <w:rPr>
          <w:rFonts w:ascii="Palatino Linotype" w:eastAsia="Palatino Linotype" w:hAnsi="Palatino Linotype" w:cs="Palatino Linotype"/>
          <w:lang w:val="es-ES"/>
        </w:rPr>
        <w:t>La labor estuvo a cargo del Centro de Investigaci</w:t>
      </w:r>
      <w:r w:rsidR="417885D1" w:rsidRPr="667285CD">
        <w:rPr>
          <w:rFonts w:ascii="Palatino Linotype" w:eastAsia="Palatino Linotype" w:hAnsi="Palatino Linotype" w:cs="Palatino Linotype"/>
          <w:lang w:val="es-ES"/>
        </w:rPr>
        <w:t>ó</w:t>
      </w:r>
      <w:r w:rsidRPr="667285CD">
        <w:rPr>
          <w:rFonts w:ascii="Palatino Linotype" w:eastAsia="Palatino Linotype" w:hAnsi="Palatino Linotype" w:cs="Palatino Linotype"/>
          <w:lang w:val="es-ES"/>
        </w:rPr>
        <w:t xml:space="preserve">n en </w:t>
      </w:r>
      <w:r w:rsidR="6FDE5EBA" w:rsidRPr="667285CD">
        <w:rPr>
          <w:rFonts w:ascii="Palatino Linotype" w:eastAsia="Palatino Linotype" w:hAnsi="Palatino Linotype" w:cs="Palatino Linotype"/>
          <w:lang w:val="es-ES"/>
        </w:rPr>
        <w:t>Tecnologías</w:t>
      </w:r>
      <w:r w:rsidRPr="667285CD">
        <w:rPr>
          <w:rFonts w:ascii="Palatino Linotype" w:eastAsia="Palatino Linotype" w:hAnsi="Palatino Linotype" w:cs="Palatino Linotype"/>
          <w:lang w:val="es-ES"/>
        </w:rPr>
        <w:t xml:space="preserve"> para la Sociedad C+, en colaboración con SMI Chile. </w:t>
      </w:r>
    </w:p>
    <w:p w14:paraId="710FF2D1" w14:textId="5601DF01" w:rsidR="7FD51A9D" w:rsidRDefault="20784CDA" w:rsidP="5CB727BC">
      <w:pPr>
        <w:pStyle w:val="Ttulo3"/>
        <w:rPr>
          <w:rFonts w:ascii="Palatino Linotype" w:eastAsia="Palatino Linotype" w:hAnsi="Palatino Linotype" w:cs="Palatino Linotype"/>
          <w:b/>
          <w:bCs/>
          <w:lang w:val="es-ES"/>
        </w:rPr>
      </w:pPr>
      <w:bookmarkStart w:id="1" w:name="_Toc176603879"/>
      <w:r w:rsidRPr="667285CD">
        <w:rPr>
          <w:rFonts w:ascii="Palatino Linotype" w:eastAsia="Palatino Linotype" w:hAnsi="Palatino Linotype" w:cs="Palatino Linotype"/>
          <w:lang w:val="es-ES"/>
        </w:rPr>
        <w:t>1.1 A</w:t>
      </w:r>
      <w:r w:rsidR="2238AE94" w:rsidRPr="667285CD">
        <w:rPr>
          <w:rFonts w:ascii="Palatino Linotype" w:eastAsia="Palatino Linotype" w:hAnsi="Palatino Linotype" w:cs="Palatino Linotype"/>
          <w:lang w:val="es-ES"/>
        </w:rPr>
        <w:t>LCANCES</w:t>
      </w:r>
      <w:bookmarkEnd w:id="1"/>
      <w:r w:rsidRPr="667285CD">
        <w:rPr>
          <w:rFonts w:ascii="Palatino Linotype" w:eastAsia="Palatino Linotype" w:hAnsi="Palatino Linotype" w:cs="Palatino Linotype"/>
          <w:lang w:val="es-ES"/>
        </w:rPr>
        <w:t xml:space="preserve"> </w:t>
      </w:r>
    </w:p>
    <w:p w14:paraId="6EF4FFE4" w14:textId="511505EA" w:rsidR="008F28E6" w:rsidRDefault="3BCB6768" w:rsidP="1E611A27">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El Plan Maestro de Gestión Hídrica para Macaya, es un instrumento de planificación indicativo</w:t>
      </w:r>
      <w:r w:rsidR="5B13514F" w:rsidRPr="667285CD">
        <w:rPr>
          <w:rFonts w:ascii="Palatino Linotype" w:eastAsia="Palatino Linotype" w:hAnsi="Palatino Linotype" w:cs="Palatino Linotype"/>
          <w:lang w:val="es-ES"/>
        </w:rPr>
        <w:t xml:space="preserve"> para </w:t>
      </w:r>
      <w:r w:rsidR="495A09E5" w:rsidRPr="667285CD">
        <w:rPr>
          <w:rFonts w:ascii="Palatino Linotype" w:eastAsia="Palatino Linotype" w:hAnsi="Palatino Linotype" w:cs="Palatino Linotype"/>
          <w:lang w:val="es-ES"/>
        </w:rPr>
        <w:t xml:space="preserve">orientar la toma de decisiones </w:t>
      </w:r>
      <w:r w:rsidR="2D9BB570" w:rsidRPr="667285CD">
        <w:rPr>
          <w:rFonts w:ascii="Palatino Linotype" w:eastAsia="Palatino Linotype" w:hAnsi="Palatino Linotype" w:cs="Palatino Linotype"/>
          <w:lang w:val="es-ES"/>
        </w:rPr>
        <w:t xml:space="preserve">y </w:t>
      </w:r>
      <w:r w:rsidR="495A09E5" w:rsidRPr="667285CD">
        <w:rPr>
          <w:rFonts w:ascii="Palatino Linotype" w:eastAsia="Palatino Linotype" w:hAnsi="Palatino Linotype" w:cs="Palatino Linotype"/>
          <w:lang w:val="es-ES"/>
        </w:rPr>
        <w:t>alcanzar una gestión hídrica</w:t>
      </w:r>
      <w:r w:rsidR="1B7BCFAE" w:rsidRPr="667285CD">
        <w:rPr>
          <w:rFonts w:ascii="Palatino Linotype" w:eastAsia="Palatino Linotype" w:hAnsi="Palatino Linotype" w:cs="Palatino Linotype"/>
          <w:lang w:val="es-ES"/>
        </w:rPr>
        <w:t>,</w:t>
      </w:r>
      <w:r w:rsidR="495A09E5"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basado en el análisis socio ecológico que identifica las principales brechas y necesidades</w:t>
      </w:r>
      <w:r w:rsidR="29A71A1D" w:rsidRPr="667285CD">
        <w:rPr>
          <w:rFonts w:ascii="Palatino Linotype" w:eastAsia="Palatino Linotype" w:hAnsi="Palatino Linotype" w:cs="Palatino Linotype"/>
          <w:lang w:val="es-ES"/>
        </w:rPr>
        <w:t xml:space="preserve"> locales</w:t>
      </w:r>
      <w:r w:rsidRPr="667285CD">
        <w:rPr>
          <w:rFonts w:ascii="Palatino Linotype" w:eastAsia="Palatino Linotype" w:hAnsi="Palatino Linotype" w:cs="Palatino Linotype"/>
          <w:lang w:val="es-ES"/>
        </w:rPr>
        <w:t>.</w:t>
      </w:r>
      <w:r w:rsidR="701C75CB" w:rsidRPr="667285CD">
        <w:rPr>
          <w:rFonts w:ascii="Palatino Linotype" w:eastAsia="Palatino Linotype" w:hAnsi="Palatino Linotype" w:cs="Palatino Linotype"/>
          <w:lang w:val="es-ES"/>
        </w:rPr>
        <w:t xml:space="preserve"> En </w:t>
      </w:r>
      <w:r w:rsidR="7BA6ED66" w:rsidRPr="667285CD">
        <w:rPr>
          <w:rFonts w:ascii="Palatino Linotype" w:eastAsia="Palatino Linotype" w:hAnsi="Palatino Linotype" w:cs="Palatino Linotype"/>
          <w:lang w:val="es-ES"/>
        </w:rPr>
        <w:t>él</w:t>
      </w:r>
      <w:r w:rsidR="10E1C5AE" w:rsidRPr="667285CD">
        <w:rPr>
          <w:rFonts w:ascii="Palatino Linotype" w:eastAsia="Palatino Linotype" w:hAnsi="Palatino Linotype" w:cs="Palatino Linotype"/>
          <w:lang w:val="es-ES"/>
        </w:rPr>
        <w:t xml:space="preserve"> </w:t>
      </w:r>
      <w:r w:rsidR="4847FF5F" w:rsidRPr="667285CD">
        <w:rPr>
          <w:rFonts w:ascii="Palatino Linotype" w:eastAsia="Palatino Linotype" w:hAnsi="Palatino Linotype" w:cs="Palatino Linotype"/>
          <w:lang w:val="es-ES"/>
        </w:rPr>
        <w:t xml:space="preserve">se </w:t>
      </w:r>
      <w:r w:rsidR="10E1C5AE" w:rsidRPr="667285CD">
        <w:rPr>
          <w:rFonts w:ascii="Palatino Linotype" w:eastAsia="Palatino Linotype" w:hAnsi="Palatino Linotype" w:cs="Palatino Linotype"/>
          <w:lang w:val="es-ES"/>
        </w:rPr>
        <w:t xml:space="preserve">proponen cuatro (4) Líneas de Acción, veintidós (22) </w:t>
      </w:r>
      <w:r w:rsidR="3766B234" w:rsidRPr="667285CD">
        <w:rPr>
          <w:rFonts w:ascii="Palatino Linotype" w:eastAsia="Palatino Linotype" w:hAnsi="Palatino Linotype" w:cs="Palatino Linotype"/>
          <w:lang w:val="es-ES"/>
        </w:rPr>
        <w:t xml:space="preserve">medidas </w:t>
      </w:r>
      <w:r w:rsidR="10E1C5AE" w:rsidRPr="667285CD">
        <w:rPr>
          <w:rFonts w:ascii="Palatino Linotype" w:eastAsia="Palatino Linotype" w:hAnsi="Palatino Linotype" w:cs="Palatino Linotype"/>
          <w:lang w:val="es-ES"/>
        </w:rPr>
        <w:t xml:space="preserve">y sesenta y ocho (68) </w:t>
      </w:r>
      <w:r w:rsidR="792DF6F5" w:rsidRPr="667285CD">
        <w:rPr>
          <w:rFonts w:ascii="Palatino Linotype" w:eastAsia="Palatino Linotype" w:hAnsi="Palatino Linotype" w:cs="Palatino Linotype"/>
          <w:lang w:val="es-ES"/>
        </w:rPr>
        <w:t>acciones</w:t>
      </w:r>
      <w:r w:rsidR="0B2095C5" w:rsidRPr="667285CD">
        <w:rPr>
          <w:rFonts w:ascii="Palatino Linotype" w:eastAsia="Palatino Linotype" w:hAnsi="Palatino Linotype" w:cs="Palatino Linotype"/>
          <w:lang w:val="es-ES"/>
        </w:rPr>
        <w:t xml:space="preserve"> </w:t>
      </w:r>
      <w:r w:rsidR="792DF6F5" w:rsidRPr="667285CD">
        <w:rPr>
          <w:rFonts w:ascii="Palatino Linotype" w:eastAsia="Palatino Linotype" w:hAnsi="Palatino Linotype" w:cs="Palatino Linotype"/>
          <w:lang w:val="es-ES"/>
        </w:rPr>
        <w:t>conducentes</w:t>
      </w:r>
      <w:r w:rsidR="6A4E5DE5" w:rsidRPr="667285CD">
        <w:rPr>
          <w:rFonts w:ascii="Palatino Linotype" w:eastAsia="Palatino Linotype" w:hAnsi="Palatino Linotype" w:cs="Palatino Linotype"/>
          <w:lang w:val="es-ES"/>
        </w:rPr>
        <w:t xml:space="preserve"> al alcanzar los siguientes objetivos: </w:t>
      </w:r>
      <w:r w:rsidR="2ED77939" w:rsidRPr="667285CD">
        <w:rPr>
          <w:rFonts w:ascii="Palatino Linotype" w:eastAsia="Palatino Linotype" w:hAnsi="Palatino Linotype" w:cs="Palatino Linotype"/>
          <w:lang w:val="es-ES"/>
        </w:rPr>
        <w:t xml:space="preserve">  </w:t>
      </w:r>
    </w:p>
    <w:p w14:paraId="4537DD84" w14:textId="62856EC8" w:rsidR="008F28E6" w:rsidRDefault="48E0C52E" w:rsidP="1E611A27">
      <w:pPr>
        <w:pStyle w:val="Prrafodelista"/>
        <w:numPr>
          <w:ilvl w:val="0"/>
          <w:numId w:val="34"/>
        </w:num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S</w:t>
      </w:r>
      <w:r w:rsidR="6E5A0E67" w:rsidRPr="667285CD">
        <w:rPr>
          <w:rFonts w:ascii="Palatino Linotype" w:eastAsia="Palatino Linotype" w:hAnsi="Palatino Linotype" w:cs="Palatino Linotype"/>
          <w:lang w:val="es-ES"/>
        </w:rPr>
        <w:t>atisfacer la demand</w:t>
      </w:r>
      <w:r w:rsidR="30B0E327" w:rsidRPr="667285CD">
        <w:rPr>
          <w:rFonts w:ascii="Palatino Linotype" w:eastAsia="Palatino Linotype" w:hAnsi="Palatino Linotype" w:cs="Palatino Linotype"/>
          <w:lang w:val="es-ES"/>
        </w:rPr>
        <w:t>a local</w:t>
      </w:r>
      <w:r w:rsidR="6E5A0E67" w:rsidRPr="667285CD">
        <w:rPr>
          <w:rFonts w:ascii="Palatino Linotype" w:eastAsia="Palatino Linotype" w:hAnsi="Palatino Linotype" w:cs="Palatino Linotype"/>
          <w:lang w:val="es-ES"/>
        </w:rPr>
        <w:t xml:space="preserve"> de agua en cantidad y calidad requerida para </w:t>
      </w:r>
      <w:r w:rsidR="4774D049" w:rsidRPr="667285CD">
        <w:rPr>
          <w:rFonts w:ascii="Palatino Linotype" w:eastAsia="Palatino Linotype" w:hAnsi="Palatino Linotype" w:cs="Palatino Linotype"/>
          <w:lang w:val="es-ES"/>
        </w:rPr>
        <w:t>los habitantes</w:t>
      </w:r>
      <w:r w:rsidR="5550F2CA" w:rsidRPr="667285CD">
        <w:rPr>
          <w:rFonts w:ascii="Palatino Linotype" w:eastAsia="Palatino Linotype" w:hAnsi="Palatino Linotype" w:cs="Palatino Linotype"/>
          <w:lang w:val="es-ES"/>
        </w:rPr>
        <w:t xml:space="preserve"> de </w:t>
      </w:r>
      <w:r w:rsidR="2AFBC756" w:rsidRPr="667285CD">
        <w:rPr>
          <w:rFonts w:ascii="Palatino Linotype" w:eastAsia="Palatino Linotype" w:hAnsi="Palatino Linotype" w:cs="Palatino Linotype"/>
          <w:lang w:val="es-ES"/>
        </w:rPr>
        <w:t>M</w:t>
      </w:r>
      <w:r w:rsidR="5550F2CA" w:rsidRPr="667285CD">
        <w:rPr>
          <w:rFonts w:ascii="Palatino Linotype" w:eastAsia="Palatino Linotype" w:hAnsi="Palatino Linotype" w:cs="Palatino Linotype"/>
          <w:lang w:val="es-ES"/>
        </w:rPr>
        <w:t xml:space="preserve">acaya y las generaciones futuras, </w:t>
      </w:r>
      <w:r w:rsidR="6A58F65A" w:rsidRPr="667285CD">
        <w:rPr>
          <w:rFonts w:ascii="Palatino Linotype" w:eastAsia="Palatino Linotype" w:hAnsi="Palatino Linotype" w:cs="Palatino Linotype"/>
          <w:lang w:val="es-ES"/>
        </w:rPr>
        <w:t>resguardando</w:t>
      </w:r>
      <w:r w:rsidR="001846DE">
        <w:rPr>
          <w:rFonts w:ascii="Palatino Linotype" w:eastAsia="Palatino Linotype" w:hAnsi="Palatino Linotype" w:cs="Palatino Linotype"/>
          <w:lang w:val="es-ES"/>
        </w:rPr>
        <w:t xml:space="preserve"> en conformidad con sus principios éticos contemporáneos </w:t>
      </w:r>
      <w:r w:rsidR="10084C18" w:rsidRPr="667285CD">
        <w:rPr>
          <w:rFonts w:ascii="Palatino Linotype" w:eastAsia="Palatino Linotype" w:hAnsi="Palatino Linotype" w:cs="Palatino Linotype"/>
          <w:lang w:val="es-ES"/>
        </w:rPr>
        <w:t>las</w:t>
      </w:r>
      <w:r w:rsidR="5550F2CA" w:rsidRPr="667285CD">
        <w:rPr>
          <w:rFonts w:ascii="Palatino Linotype" w:eastAsia="Palatino Linotype" w:hAnsi="Palatino Linotype" w:cs="Palatino Linotype"/>
          <w:lang w:val="es-ES"/>
        </w:rPr>
        <w:t xml:space="preserve"> costumbre y tradiciones </w:t>
      </w:r>
      <w:r w:rsidR="48D168EC" w:rsidRPr="667285CD">
        <w:rPr>
          <w:rFonts w:ascii="Palatino Linotype" w:eastAsia="Palatino Linotype" w:hAnsi="Palatino Linotype" w:cs="Palatino Linotype"/>
          <w:lang w:val="es-ES"/>
        </w:rPr>
        <w:t>de la comunidad</w:t>
      </w:r>
      <w:r w:rsidR="001846DE">
        <w:rPr>
          <w:rFonts w:ascii="Palatino Linotype" w:eastAsia="Palatino Linotype" w:hAnsi="Palatino Linotype" w:cs="Palatino Linotype"/>
          <w:lang w:val="es-ES"/>
        </w:rPr>
        <w:t xml:space="preserve">, en </w:t>
      </w:r>
    </w:p>
    <w:p w14:paraId="21ED81FD" w14:textId="4EEAE942" w:rsidR="008F28E6" w:rsidRDefault="3A0A72F6" w:rsidP="1E611A27">
      <w:pPr>
        <w:pStyle w:val="Prrafodelista"/>
        <w:numPr>
          <w:ilvl w:val="0"/>
          <w:numId w:val="34"/>
        </w:num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Aumentar la resiliencia y f</w:t>
      </w:r>
      <w:r w:rsidR="35C93410" w:rsidRPr="667285CD">
        <w:rPr>
          <w:rFonts w:ascii="Palatino Linotype" w:eastAsia="Palatino Linotype" w:hAnsi="Palatino Linotype" w:cs="Palatino Linotype"/>
          <w:lang w:val="es-ES"/>
        </w:rPr>
        <w:t>ortalecer las capacidades de adaptación a la crisis climática</w:t>
      </w:r>
      <w:r w:rsidR="00712A1F">
        <w:rPr>
          <w:rFonts w:ascii="Palatino Linotype" w:eastAsia="Palatino Linotype" w:hAnsi="Palatino Linotype" w:cs="Palatino Linotype"/>
          <w:lang w:val="es-ES"/>
        </w:rPr>
        <w:t>.</w:t>
      </w:r>
    </w:p>
    <w:p w14:paraId="54335A4A" w14:textId="1D7FE679" w:rsidR="008F28E6" w:rsidRDefault="35C93410" w:rsidP="1E611A27">
      <w:pPr>
        <w:pStyle w:val="Prrafodelista"/>
        <w:numPr>
          <w:ilvl w:val="0"/>
          <w:numId w:val="34"/>
        </w:num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Disminuir la vulnerabilidad local</w:t>
      </w:r>
      <w:r w:rsidR="6D30E863" w:rsidRPr="667285CD">
        <w:rPr>
          <w:rFonts w:ascii="Palatino Linotype" w:eastAsia="Palatino Linotype" w:hAnsi="Palatino Linotype" w:cs="Palatino Linotype"/>
          <w:lang w:val="es-ES"/>
        </w:rPr>
        <w:t xml:space="preserve"> y</w:t>
      </w:r>
      <w:r w:rsidR="4F339965" w:rsidRPr="667285CD">
        <w:rPr>
          <w:rFonts w:ascii="Palatino Linotype" w:eastAsia="Palatino Linotype" w:hAnsi="Palatino Linotype" w:cs="Palatino Linotype"/>
          <w:lang w:val="es-ES"/>
        </w:rPr>
        <w:t xml:space="preserve"> </w:t>
      </w:r>
      <w:r w:rsidR="6D30E863" w:rsidRPr="667285CD">
        <w:rPr>
          <w:rFonts w:ascii="Palatino Linotype" w:eastAsia="Palatino Linotype" w:hAnsi="Palatino Linotype" w:cs="Palatino Linotype"/>
          <w:lang w:val="es-ES"/>
        </w:rPr>
        <w:t>mejorar la calidad de vida de los habitantes de la comunidad.</w:t>
      </w:r>
    </w:p>
    <w:p w14:paraId="29AE163A" w14:textId="6CDE85FF" w:rsidR="008F28E6" w:rsidRDefault="140E6195" w:rsidP="1E611A27">
      <w:pPr>
        <w:spacing w:before="240" w:after="240"/>
        <w:jc w:val="both"/>
        <w:rPr>
          <w:rFonts w:ascii="Palatino Linotype" w:eastAsia="Palatino Linotype" w:hAnsi="Palatino Linotype" w:cs="Palatino Linotype"/>
        </w:rPr>
      </w:pPr>
      <w:r w:rsidRPr="667285CD">
        <w:rPr>
          <w:rFonts w:ascii="Palatino Linotype" w:eastAsia="Palatino Linotype" w:hAnsi="Palatino Linotype" w:cs="Palatino Linotype"/>
          <w:lang w:val="es-ES"/>
        </w:rPr>
        <w:t xml:space="preserve">La estrategia de gestión busca </w:t>
      </w:r>
      <w:r w:rsidR="42481464" w:rsidRPr="667285CD">
        <w:rPr>
          <w:rFonts w:ascii="Palatino Linotype" w:eastAsia="Palatino Linotype" w:hAnsi="Palatino Linotype" w:cs="Palatino Linotype"/>
          <w:lang w:val="es-ES"/>
        </w:rPr>
        <w:t>optimiza</w:t>
      </w:r>
      <w:r w:rsidR="1E3DF7C3" w:rsidRPr="667285CD">
        <w:rPr>
          <w:rFonts w:ascii="Palatino Linotype" w:eastAsia="Palatino Linotype" w:hAnsi="Palatino Linotype" w:cs="Palatino Linotype"/>
          <w:lang w:val="es-ES"/>
        </w:rPr>
        <w:t>r</w:t>
      </w:r>
      <w:r w:rsidR="42481464" w:rsidRPr="667285CD">
        <w:rPr>
          <w:rFonts w:ascii="Palatino Linotype" w:eastAsia="Palatino Linotype" w:hAnsi="Palatino Linotype" w:cs="Palatino Linotype"/>
          <w:lang w:val="es-ES"/>
        </w:rPr>
        <w:t xml:space="preserve"> </w:t>
      </w:r>
      <w:r w:rsidR="136155B0" w:rsidRPr="667285CD">
        <w:rPr>
          <w:rFonts w:ascii="Palatino Linotype" w:eastAsia="Palatino Linotype" w:hAnsi="Palatino Linotype" w:cs="Palatino Linotype"/>
          <w:lang w:val="es-ES"/>
        </w:rPr>
        <w:t>la administración de los</w:t>
      </w:r>
      <w:r w:rsidR="42481464" w:rsidRPr="667285CD">
        <w:rPr>
          <w:rFonts w:ascii="Palatino Linotype" w:eastAsia="Palatino Linotype" w:hAnsi="Palatino Linotype" w:cs="Palatino Linotype"/>
          <w:lang w:val="es-ES"/>
        </w:rPr>
        <w:t xml:space="preserve"> recursos </w:t>
      </w:r>
      <w:r w:rsidR="17D0D84F" w:rsidRPr="667285CD">
        <w:rPr>
          <w:rFonts w:ascii="Palatino Linotype" w:eastAsia="Palatino Linotype" w:hAnsi="Palatino Linotype" w:cs="Palatino Linotype"/>
          <w:lang w:val="es-ES"/>
        </w:rPr>
        <w:t xml:space="preserve">y esfuerzos locales y sectoriales </w:t>
      </w:r>
      <w:r w:rsidR="009B345F" w:rsidRPr="667285CD">
        <w:rPr>
          <w:rFonts w:ascii="Palatino Linotype" w:eastAsia="Palatino Linotype" w:hAnsi="Palatino Linotype" w:cs="Palatino Linotype"/>
          <w:lang w:val="es-ES"/>
        </w:rPr>
        <w:t xml:space="preserve">considerando </w:t>
      </w:r>
      <w:r w:rsidR="005B73EB" w:rsidRPr="667285CD">
        <w:rPr>
          <w:rFonts w:ascii="Palatino Linotype" w:eastAsia="Palatino Linotype" w:hAnsi="Palatino Linotype" w:cs="Palatino Linotype"/>
          <w:lang w:val="es-ES"/>
        </w:rPr>
        <w:t>una perspectiva integra</w:t>
      </w:r>
      <w:r w:rsidR="1438E45B" w:rsidRPr="667285CD">
        <w:rPr>
          <w:rFonts w:ascii="Palatino Linotype" w:eastAsia="Palatino Linotype" w:hAnsi="Palatino Linotype" w:cs="Palatino Linotype"/>
          <w:lang w:val="es-ES"/>
        </w:rPr>
        <w:t>l</w:t>
      </w:r>
      <w:r w:rsidR="005B73EB" w:rsidRPr="667285CD">
        <w:rPr>
          <w:rFonts w:ascii="Palatino Linotype" w:eastAsia="Palatino Linotype" w:hAnsi="Palatino Linotype" w:cs="Palatino Linotype"/>
          <w:lang w:val="es-ES"/>
        </w:rPr>
        <w:t xml:space="preserve"> a nivel de </w:t>
      </w:r>
      <w:r w:rsidR="42481464" w:rsidRPr="667285CD">
        <w:rPr>
          <w:rFonts w:ascii="Palatino Linotype" w:eastAsia="Palatino Linotype" w:hAnsi="Palatino Linotype" w:cs="Palatino Linotype"/>
          <w:lang w:val="es-ES"/>
        </w:rPr>
        <w:t>cuenca</w:t>
      </w:r>
      <w:r w:rsidR="244586B9" w:rsidRPr="667285CD">
        <w:rPr>
          <w:rFonts w:ascii="Palatino Linotype" w:eastAsia="Palatino Linotype" w:hAnsi="Palatino Linotype" w:cs="Palatino Linotype"/>
          <w:lang w:val="es-ES"/>
        </w:rPr>
        <w:t xml:space="preserve"> </w:t>
      </w:r>
      <w:r w:rsidR="1066CAE9" w:rsidRPr="667285CD">
        <w:rPr>
          <w:rFonts w:ascii="Palatino Linotype" w:eastAsia="Palatino Linotype" w:hAnsi="Palatino Linotype" w:cs="Palatino Linotype"/>
          <w:lang w:val="es-ES"/>
        </w:rPr>
        <w:t>y cohesi</w:t>
      </w:r>
      <w:r w:rsidR="7865C0C0" w:rsidRPr="667285CD">
        <w:rPr>
          <w:rFonts w:ascii="Palatino Linotype" w:eastAsia="Palatino Linotype" w:hAnsi="Palatino Linotype" w:cs="Palatino Linotype"/>
          <w:lang w:val="es-ES"/>
        </w:rPr>
        <w:t xml:space="preserve">ón </w:t>
      </w:r>
      <w:r w:rsidR="1066CAE9" w:rsidRPr="667285CD">
        <w:rPr>
          <w:rFonts w:ascii="Palatino Linotype" w:eastAsia="Palatino Linotype" w:hAnsi="Palatino Linotype" w:cs="Palatino Linotype"/>
          <w:lang w:val="es-ES"/>
        </w:rPr>
        <w:t xml:space="preserve">entre los </w:t>
      </w:r>
      <w:r w:rsidR="244586B9" w:rsidRPr="667285CD">
        <w:rPr>
          <w:rFonts w:ascii="Palatino Linotype" w:eastAsia="Palatino Linotype" w:hAnsi="Palatino Linotype" w:cs="Palatino Linotype"/>
          <w:lang w:val="es-ES"/>
        </w:rPr>
        <w:t xml:space="preserve">actores </w:t>
      </w:r>
      <w:r w:rsidR="7DD25964" w:rsidRPr="667285CD">
        <w:rPr>
          <w:rFonts w:ascii="Palatino Linotype" w:eastAsia="Palatino Linotype" w:hAnsi="Palatino Linotype" w:cs="Palatino Linotype"/>
          <w:lang w:val="es-ES"/>
        </w:rPr>
        <w:t>involucrados.</w:t>
      </w:r>
      <w:r w:rsidR="735DADDE" w:rsidRPr="667285CD">
        <w:rPr>
          <w:rFonts w:ascii="Palatino Linotype" w:eastAsia="Palatino Linotype" w:hAnsi="Palatino Linotype" w:cs="Palatino Linotype"/>
        </w:rPr>
        <w:t xml:space="preserve"> </w:t>
      </w:r>
    </w:p>
    <w:p w14:paraId="5D33C7F7" w14:textId="0BFC3FE6" w:rsidR="00453440" w:rsidRDefault="63BD5686" w:rsidP="5CB727BC">
      <w:pPr>
        <w:pStyle w:val="Ttulo3"/>
        <w:rPr>
          <w:rFonts w:ascii="Palatino Linotype" w:eastAsia="Palatino Linotype" w:hAnsi="Palatino Linotype" w:cs="Palatino Linotype"/>
        </w:rPr>
      </w:pPr>
      <w:bookmarkStart w:id="2" w:name="_Toc176603880"/>
      <w:r w:rsidRPr="667285CD">
        <w:rPr>
          <w:rFonts w:ascii="Palatino Linotype" w:eastAsia="Palatino Linotype" w:hAnsi="Palatino Linotype" w:cs="Palatino Linotype"/>
        </w:rPr>
        <w:lastRenderedPageBreak/>
        <w:t>1.</w:t>
      </w:r>
      <w:r w:rsidR="735DADDE" w:rsidRPr="667285CD">
        <w:rPr>
          <w:rFonts w:ascii="Palatino Linotype" w:eastAsia="Palatino Linotype" w:hAnsi="Palatino Linotype" w:cs="Palatino Linotype"/>
        </w:rPr>
        <w:t>2.</w:t>
      </w:r>
      <w:r w:rsidR="7F928A02" w:rsidRPr="667285CD">
        <w:rPr>
          <w:rFonts w:ascii="Palatino Linotype" w:eastAsia="Palatino Linotype" w:hAnsi="Palatino Linotype" w:cs="Palatino Linotype"/>
        </w:rPr>
        <w:t xml:space="preserve"> OBJETIVO</w:t>
      </w:r>
      <w:r w:rsidR="735DADDE" w:rsidRPr="667285CD">
        <w:rPr>
          <w:rFonts w:ascii="Palatino Linotype" w:eastAsia="Palatino Linotype" w:hAnsi="Palatino Linotype" w:cs="Palatino Linotype"/>
        </w:rPr>
        <w:t xml:space="preserve"> GENERAL</w:t>
      </w:r>
      <w:bookmarkEnd w:id="2"/>
    </w:p>
    <w:p w14:paraId="27E050CC" w14:textId="07F7DB5E" w:rsidR="735DADDE" w:rsidRDefault="735DADDE" w:rsidP="1F6CAB87">
      <w:pPr>
        <w:spacing w:before="280" w:after="240"/>
        <w:jc w:val="both"/>
        <w:rPr>
          <w:rFonts w:ascii="Palatino Linotype" w:eastAsia="Palatino Linotype" w:hAnsi="Palatino Linotype" w:cs="Palatino Linotype"/>
          <w:lang w:val="es-ES"/>
        </w:rPr>
      </w:pPr>
      <w:r w:rsidRPr="1F6CAB87">
        <w:rPr>
          <w:rFonts w:ascii="Palatino Linotype" w:eastAsia="Palatino Linotype" w:hAnsi="Palatino Linotype" w:cs="Palatino Linotype"/>
          <w:lang w:val="es-ES"/>
        </w:rPr>
        <w:t>El objetivo es d</w:t>
      </w:r>
      <w:r w:rsidR="02913F56" w:rsidRPr="1F6CAB87">
        <w:rPr>
          <w:rFonts w:ascii="Palatino Linotype" w:eastAsia="Palatino Linotype" w:hAnsi="Palatino Linotype" w:cs="Palatino Linotype"/>
          <w:lang w:val="es-ES"/>
        </w:rPr>
        <w:t xml:space="preserve">esarrollar </w:t>
      </w:r>
      <w:r w:rsidRPr="1F6CAB87">
        <w:rPr>
          <w:rFonts w:ascii="Palatino Linotype" w:eastAsia="Palatino Linotype" w:hAnsi="Palatino Linotype" w:cs="Palatino Linotype"/>
          <w:lang w:val="es-ES"/>
        </w:rPr>
        <w:t xml:space="preserve">un Plan Maestro de Gestión </w:t>
      </w:r>
      <w:r w:rsidR="005B73EB" w:rsidRPr="1F6CAB87">
        <w:rPr>
          <w:rFonts w:ascii="Palatino Linotype" w:eastAsia="Palatino Linotype" w:hAnsi="Palatino Linotype" w:cs="Palatino Linotype"/>
          <w:lang w:val="es-ES"/>
        </w:rPr>
        <w:t>H</w:t>
      </w:r>
      <w:r w:rsidRPr="1F6CAB87">
        <w:rPr>
          <w:rFonts w:ascii="Palatino Linotype" w:eastAsia="Palatino Linotype" w:hAnsi="Palatino Linotype" w:cs="Palatino Linotype"/>
          <w:lang w:val="es-ES"/>
        </w:rPr>
        <w:t>ídric</w:t>
      </w:r>
      <w:r w:rsidR="005B73EB" w:rsidRPr="1F6CAB87">
        <w:rPr>
          <w:rFonts w:ascii="Palatino Linotype" w:eastAsia="Palatino Linotype" w:hAnsi="Palatino Linotype" w:cs="Palatino Linotype"/>
          <w:lang w:val="es-ES"/>
        </w:rPr>
        <w:t>a</w:t>
      </w:r>
      <w:r w:rsidRPr="1F6CAB87">
        <w:rPr>
          <w:rFonts w:ascii="Palatino Linotype" w:eastAsia="Palatino Linotype" w:hAnsi="Palatino Linotype" w:cs="Palatino Linotype"/>
          <w:lang w:val="es-ES"/>
        </w:rPr>
        <w:t xml:space="preserve"> </w:t>
      </w:r>
      <w:r w:rsidR="005B73EB" w:rsidRPr="1F6CAB87">
        <w:rPr>
          <w:rFonts w:ascii="Palatino Linotype" w:eastAsia="Palatino Linotype" w:hAnsi="Palatino Linotype" w:cs="Palatino Linotype"/>
          <w:lang w:val="es-ES"/>
        </w:rPr>
        <w:t>a escala local</w:t>
      </w:r>
      <w:r w:rsidR="52BDBB2C" w:rsidRPr="1F6CAB87">
        <w:rPr>
          <w:rFonts w:ascii="Palatino Linotype" w:eastAsia="Palatino Linotype" w:hAnsi="Palatino Linotype" w:cs="Palatino Linotype"/>
          <w:lang w:val="es-ES"/>
        </w:rPr>
        <w:t xml:space="preserve"> para</w:t>
      </w:r>
      <w:r w:rsidR="01D07B27" w:rsidRPr="1F6CAB87">
        <w:rPr>
          <w:rFonts w:ascii="Palatino Linotype" w:eastAsia="Palatino Linotype" w:hAnsi="Palatino Linotype" w:cs="Palatino Linotype"/>
          <w:lang w:val="es-ES"/>
        </w:rPr>
        <w:t xml:space="preserve"> </w:t>
      </w:r>
      <w:r w:rsidRPr="1F6CAB87">
        <w:rPr>
          <w:rFonts w:ascii="Palatino Linotype" w:eastAsia="Palatino Linotype" w:hAnsi="Palatino Linotype" w:cs="Palatino Linotype"/>
          <w:lang w:val="es-ES"/>
        </w:rPr>
        <w:t>a</w:t>
      </w:r>
      <w:r w:rsidR="17BAB282" w:rsidRPr="1F6CAB87">
        <w:rPr>
          <w:rFonts w:ascii="Palatino Linotype" w:eastAsia="Palatino Linotype" w:hAnsi="Palatino Linotype" w:cs="Palatino Linotype"/>
          <w:lang w:val="es-ES"/>
        </w:rPr>
        <w:t>segur</w:t>
      </w:r>
      <w:r w:rsidR="569041C6" w:rsidRPr="1F6CAB87">
        <w:rPr>
          <w:rFonts w:ascii="Palatino Linotype" w:eastAsia="Palatino Linotype" w:hAnsi="Palatino Linotype" w:cs="Palatino Linotype"/>
          <w:lang w:val="es-ES"/>
        </w:rPr>
        <w:t>ar</w:t>
      </w:r>
      <w:r w:rsidR="17BAB282" w:rsidRPr="1F6CAB87">
        <w:rPr>
          <w:rFonts w:ascii="Palatino Linotype" w:eastAsia="Palatino Linotype" w:hAnsi="Palatino Linotype" w:cs="Palatino Linotype"/>
          <w:lang w:val="es-ES"/>
        </w:rPr>
        <w:t xml:space="preserve"> </w:t>
      </w:r>
      <w:r w:rsidR="00712A1F">
        <w:rPr>
          <w:rFonts w:ascii="Palatino Linotype" w:eastAsia="Palatino Linotype" w:hAnsi="Palatino Linotype" w:cs="Palatino Linotype"/>
          <w:lang w:val="es-ES"/>
        </w:rPr>
        <w:t xml:space="preserve">el </w:t>
      </w:r>
      <w:r w:rsidR="51646C50" w:rsidRPr="1F6CAB87">
        <w:rPr>
          <w:rFonts w:ascii="Palatino Linotype" w:eastAsia="Palatino Linotype" w:hAnsi="Palatino Linotype" w:cs="Palatino Linotype"/>
          <w:lang w:val="es-ES"/>
        </w:rPr>
        <w:t>aprovisionamiento</w:t>
      </w:r>
      <w:r w:rsidRPr="1F6CAB87">
        <w:rPr>
          <w:rFonts w:ascii="Palatino Linotype" w:eastAsia="Palatino Linotype" w:hAnsi="Palatino Linotype" w:cs="Palatino Linotype"/>
          <w:lang w:val="es-ES"/>
        </w:rPr>
        <w:t xml:space="preserve"> del recurso hídrico, disminuir la </w:t>
      </w:r>
      <w:r w:rsidR="77DB955A" w:rsidRPr="1F6CAB87">
        <w:rPr>
          <w:rFonts w:ascii="Palatino Linotype" w:eastAsia="Palatino Linotype" w:hAnsi="Palatino Linotype" w:cs="Palatino Linotype"/>
          <w:lang w:val="es-ES"/>
        </w:rPr>
        <w:t>vulnerabilidad hídrica</w:t>
      </w:r>
      <w:r w:rsidRPr="1F6CAB87">
        <w:rPr>
          <w:rFonts w:ascii="Palatino Linotype" w:eastAsia="Palatino Linotype" w:hAnsi="Palatino Linotype" w:cs="Palatino Linotype"/>
          <w:lang w:val="es-ES"/>
        </w:rPr>
        <w:t xml:space="preserve"> y aumentar la resiliencia social en Macaya</w:t>
      </w:r>
      <w:r w:rsidR="0481B820" w:rsidRPr="1F6CAB87">
        <w:rPr>
          <w:rFonts w:ascii="Palatino Linotype" w:eastAsia="Palatino Linotype" w:hAnsi="Palatino Linotype" w:cs="Palatino Linotype"/>
          <w:lang w:val="es-ES"/>
        </w:rPr>
        <w:t xml:space="preserve"> </w:t>
      </w:r>
      <w:r w:rsidR="2128B841" w:rsidRPr="1F6CAB87">
        <w:rPr>
          <w:rFonts w:ascii="Palatino Linotype" w:eastAsia="Palatino Linotype" w:hAnsi="Palatino Linotype" w:cs="Palatino Linotype"/>
          <w:lang w:val="es-ES"/>
        </w:rPr>
        <w:t>ante</w:t>
      </w:r>
      <w:r w:rsidR="41DA1BB9" w:rsidRPr="1F6CAB87">
        <w:rPr>
          <w:rFonts w:ascii="Palatino Linotype" w:eastAsia="Palatino Linotype" w:hAnsi="Palatino Linotype" w:cs="Palatino Linotype"/>
          <w:lang w:val="es-ES"/>
        </w:rPr>
        <w:t xml:space="preserve"> cambios ambientales y socioculturales futuros.</w:t>
      </w:r>
    </w:p>
    <w:p w14:paraId="14E29BB2" w14:textId="600C78FE" w:rsidR="00453440" w:rsidRDefault="39C99CF8" w:rsidP="5CB727BC">
      <w:pPr>
        <w:pStyle w:val="Ttulo3"/>
        <w:rPr>
          <w:rFonts w:ascii="Palatino Linotype" w:eastAsia="Palatino Linotype" w:hAnsi="Palatino Linotype" w:cs="Palatino Linotype"/>
          <w:b/>
          <w:bCs/>
        </w:rPr>
      </w:pPr>
      <w:bookmarkStart w:id="3" w:name="_Toc176603881"/>
      <w:r w:rsidRPr="27102F5E">
        <w:rPr>
          <w:rFonts w:ascii="Palatino Linotype" w:eastAsia="Palatino Linotype" w:hAnsi="Palatino Linotype" w:cs="Palatino Linotype"/>
        </w:rPr>
        <w:t>1.3</w:t>
      </w:r>
      <w:r w:rsidR="735DADDE" w:rsidRPr="27102F5E">
        <w:rPr>
          <w:rFonts w:ascii="Palatino Linotype" w:eastAsia="Palatino Linotype" w:hAnsi="Palatino Linotype" w:cs="Palatino Linotype"/>
        </w:rPr>
        <w:t xml:space="preserve"> OBJETIVOS ESPECÍFICOS</w:t>
      </w:r>
      <w:bookmarkEnd w:id="3"/>
    </w:p>
    <w:p w14:paraId="279A0940" w14:textId="30E6352F" w:rsidR="5C616525" w:rsidRDefault="5C616525" w:rsidP="5CB727BC">
      <w:pPr>
        <w:pStyle w:val="Prrafodelista"/>
        <w:numPr>
          <w:ilvl w:val="0"/>
          <w:numId w:val="59"/>
        </w:numPr>
        <w:spacing w:before="280" w:after="240"/>
        <w:jc w:val="both"/>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Caracterizar la dinámica del recurso hídrico dentro de la comunidad de </w:t>
      </w:r>
      <w:r w:rsidR="70089F69" w:rsidRPr="667285CD">
        <w:rPr>
          <w:rFonts w:ascii="Palatino Linotype" w:eastAsia="Palatino Linotype" w:hAnsi="Palatino Linotype" w:cs="Palatino Linotype"/>
          <w:color w:val="000000" w:themeColor="text1"/>
          <w:lang w:val="es-ES"/>
        </w:rPr>
        <w:t>Macaya.</w:t>
      </w:r>
    </w:p>
    <w:p w14:paraId="04C0EEFB" w14:textId="659BF7C3" w:rsidR="5C616525" w:rsidRDefault="5C616525" w:rsidP="5CB727BC">
      <w:pPr>
        <w:pStyle w:val="Prrafodelista"/>
        <w:numPr>
          <w:ilvl w:val="0"/>
          <w:numId w:val="59"/>
        </w:numPr>
        <w:spacing w:before="28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color w:val="000000" w:themeColor="text1"/>
          <w:lang w:val="es-ES"/>
        </w:rPr>
        <w:t xml:space="preserve">Generar un estudio de diagnóstico </w:t>
      </w:r>
      <w:proofErr w:type="spellStart"/>
      <w:r w:rsidRPr="667285CD">
        <w:rPr>
          <w:rFonts w:ascii="Palatino Linotype" w:eastAsia="Palatino Linotype" w:hAnsi="Palatino Linotype" w:cs="Palatino Linotype"/>
          <w:color w:val="000000" w:themeColor="text1"/>
          <w:lang w:val="es-ES"/>
        </w:rPr>
        <w:t>hidrogeográfico</w:t>
      </w:r>
      <w:proofErr w:type="spellEnd"/>
      <w:r w:rsidRPr="667285CD">
        <w:rPr>
          <w:rFonts w:ascii="Palatino Linotype" w:eastAsia="Palatino Linotype" w:hAnsi="Palatino Linotype" w:cs="Palatino Linotype"/>
          <w:color w:val="000000" w:themeColor="text1"/>
          <w:lang w:val="es-ES"/>
        </w:rPr>
        <w:t xml:space="preserve"> de la quebrada </w:t>
      </w:r>
      <w:r w:rsidR="122EAC95" w:rsidRPr="667285CD">
        <w:rPr>
          <w:rFonts w:ascii="Palatino Linotype" w:eastAsia="Palatino Linotype" w:hAnsi="Palatino Linotype" w:cs="Palatino Linotype"/>
          <w:lang w:val="es-ES"/>
        </w:rPr>
        <w:t xml:space="preserve">de Juan Morales, </w:t>
      </w:r>
      <w:proofErr w:type="spellStart"/>
      <w:r w:rsidR="122EAC95" w:rsidRPr="667285CD">
        <w:rPr>
          <w:rFonts w:ascii="Palatino Linotype" w:eastAsia="Palatino Linotype" w:hAnsi="Palatino Linotype" w:cs="Palatino Linotype"/>
          <w:lang w:val="es-ES"/>
        </w:rPr>
        <w:t>Sagasca</w:t>
      </w:r>
      <w:proofErr w:type="spellEnd"/>
      <w:r w:rsidR="122EAC95" w:rsidRPr="667285CD">
        <w:rPr>
          <w:rFonts w:ascii="Palatino Linotype" w:eastAsia="Palatino Linotype" w:hAnsi="Palatino Linotype" w:cs="Palatino Linotype"/>
          <w:lang w:val="es-ES"/>
        </w:rPr>
        <w:t xml:space="preserve"> y El Tambillo</w:t>
      </w:r>
      <w:r w:rsidR="00777791">
        <w:rPr>
          <w:rFonts w:ascii="Palatino Linotype" w:eastAsia="Palatino Linotype" w:hAnsi="Palatino Linotype" w:cs="Palatino Linotype"/>
          <w:lang w:val="es-ES"/>
        </w:rPr>
        <w:t>.</w:t>
      </w:r>
    </w:p>
    <w:p w14:paraId="03B47A0E" w14:textId="1B5B74CB" w:rsidR="5C616525" w:rsidRDefault="5C616525" w:rsidP="5CB727BC">
      <w:pPr>
        <w:pStyle w:val="Prrafodelista"/>
        <w:numPr>
          <w:ilvl w:val="0"/>
          <w:numId w:val="59"/>
        </w:numPr>
        <w:spacing w:before="280" w:after="240"/>
        <w:jc w:val="both"/>
        <w:rPr>
          <w:rFonts w:ascii="Palatino Linotype" w:eastAsia="Palatino Linotype" w:hAnsi="Palatino Linotype" w:cs="Palatino Linotype"/>
          <w:color w:val="000000" w:themeColor="text1"/>
          <w:lang w:val="es-ES"/>
        </w:rPr>
      </w:pPr>
      <w:r w:rsidRPr="1F6CAB87">
        <w:rPr>
          <w:rFonts w:ascii="Palatino Linotype" w:eastAsia="Palatino Linotype" w:hAnsi="Palatino Linotype" w:cs="Palatino Linotype"/>
          <w:color w:val="000000" w:themeColor="text1"/>
          <w:lang w:val="es-ES"/>
        </w:rPr>
        <w:t>Generar un modelo conceptual</w:t>
      </w:r>
      <w:r w:rsidR="417D57C1" w:rsidRPr="1F6CAB87">
        <w:rPr>
          <w:rFonts w:ascii="Palatino Linotype" w:eastAsia="Palatino Linotype" w:hAnsi="Palatino Linotype" w:cs="Palatino Linotype"/>
          <w:color w:val="000000" w:themeColor="text1"/>
          <w:lang w:val="es-ES"/>
        </w:rPr>
        <w:t xml:space="preserve"> y </w:t>
      </w:r>
      <w:r w:rsidR="00712A1F">
        <w:rPr>
          <w:rFonts w:ascii="Palatino Linotype" w:eastAsia="Palatino Linotype" w:hAnsi="Palatino Linotype" w:cs="Palatino Linotype"/>
          <w:color w:val="000000" w:themeColor="text1"/>
          <w:lang w:val="es-ES"/>
        </w:rPr>
        <w:t>dinámico</w:t>
      </w:r>
      <w:r w:rsidRPr="1F6CAB87">
        <w:rPr>
          <w:rFonts w:ascii="Palatino Linotype" w:eastAsia="Palatino Linotype" w:hAnsi="Palatino Linotype" w:cs="Palatino Linotype"/>
          <w:color w:val="000000" w:themeColor="text1"/>
          <w:lang w:val="es-ES"/>
        </w:rPr>
        <w:t xml:space="preserve"> de balance </w:t>
      </w:r>
      <w:r w:rsidR="47D2EFA3" w:rsidRPr="1F6CAB87">
        <w:rPr>
          <w:rFonts w:ascii="Palatino Linotype" w:eastAsia="Palatino Linotype" w:hAnsi="Palatino Linotype" w:cs="Palatino Linotype"/>
          <w:color w:val="000000" w:themeColor="text1"/>
          <w:lang w:val="es-ES"/>
        </w:rPr>
        <w:t>hídrico</w:t>
      </w:r>
      <w:r w:rsidRPr="1F6CAB87">
        <w:rPr>
          <w:rFonts w:ascii="Palatino Linotype" w:eastAsia="Palatino Linotype" w:hAnsi="Palatino Linotype" w:cs="Palatino Linotype"/>
          <w:color w:val="000000" w:themeColor="text1"/>
          <w:lang w:val="es-ES"/>
        </w:rPr>
        <w:t xml:space="preserve"> en la localidad. </w:t>
      </w:r>
    </w:p>
    <w:p w14:paraId="250FBF71" w14:textId="3CF89706" w:rsidR="5C616525" w:rsidRDefault="5C616525" w:rsidP="5CB727BC">
      <w:pPr>
        <w:pStyle w:val="Prrafodelista"/>
        <w:numPr>
          <w:ilvl w:val="0"/>
          <w:numId w:val="59"/>
        </w:numPr>
        <w:spacing w:before="280" w:after="240"/>
        <w:jc w:val="both"/>
        <w:rPr>
          <w:rFonts w:ascii="Palatino Linotype" w:eastAsia="Palatino Linotype" w:hAnsi="Palatino Linotype" w:cs="Palatino Linotype"/>
        </w:rPr>
      </w:pPr>
      <w:r w:rsidRPr="667285CD">
        <w:rPr>
          <w:rFonts w:ascii="Palatino Linotype" w:eastAsia="Palatino Linotype" w:hAnsi="Palatino Linotype" w:cs="Palatino Linotype"/>
          <w:color w:val="000000" w:themeColor="text1"/>
          <w:lang w:val="es-ES"/>
        </w:rPr>
        <w:t>Diagnosticar el estado de la infraestructura y calidad del agua</w:t>
      </w:r>
      <w:r w:rsidR="4FEE5B35" w:rsidRPr="667285CD">
        <w:rPr>
          <w:rFonts w:ascii="Palatino Linotype" w:eastAsia="Palatino Linotype" w:hAnsi="Palatino Linotype" w:cs="Palatino Linotype"/>
          <w:color w:val="000000" w:themeColor="text1"/>
          <w:lang w:val="es-ES"/>
        </w:rPr>
        <w:t>.</w:t>
      </w:r>
    </w:p>
    <w:p w14:paraId="657F9B02" w14:textId="1C207DA4" w:rsidR="74B815A9" w:rsidRPr="00712A1F" w:rsidRDefault="74B815A9" w:rsidP="5CB727BC">
      <w:pPr>
        <w:pStyle w:val="Prrafodelista"/>
        <w:numPr>
          <w:ilvl w:val="0"/>
          <w:numId w:val="59"/>
        </w:numPr>
        <w:spacing w:before="280" w:after="240"/>
        <w:jc w:val="both"/>
        <w:rPr>
          <w:rFonts w:ascii="Palatino Linotype" w:eastAsia="Palatino Linotype" w:hAnsi="Palatino Linotype" w:cs="Palatino Linotype"/>
          <w:color w:val="000000" w:themeColor="text1"/>
          <w:lang w:val="es-ES"/>
        </w:rPr>
      </w:pPr>
      <w:r w:rsidRPr="00712A1F">
        <w:rPr>
          <w:rFonts w:ascii="Palatino Linotype" w:eastAsia="Palatino Linotype" w:hAnsi="Palatino Linotype" w:cs="Palatino Linotype"/>
          <w:color w:val="000000" w:themeColor="text1"/>
          <w:lang w:val="es-ES"/>
        </w:rPr>
        <w:t>Implementa</w:t>
      </w:r>
      <w:r w:rsidR="00712A1F">
        <w:rPr>
          <w:rFonts w:ascii="Palatino Linotype" w:eastAsia="Palatino Linotype" w:hAnsi="Palatino Linotype" w:cs="Palatino Linotype"/>
          <w:color w:val="000000" w:themeColor="text1"/>
          <w:lang w:val="es-ES"/>
        </w:rPr>
        <w:t xml:space="preserve">r </w:t>
      </w:r>
      <w:r w:rsidRPr="00712A1F">
        <w:rPr>
          <w:rFonts w:ascii="Palatino Linotype" w:eastAsia="Palatino Linotype" w:hAnsi="Palatino Linotype" w:cs="Palatino Linotype"/>
          <w:color w:val="000000" w:themeColor="text1"/>
          <w:lang w:val="es-ES"/>
        </w:rPr>
        <w:t>y valida</w:t>
      </w:r>
      <w:r w:rsidR="00712A1F">
        <w:rPr>
          <w:rFonts w:ascii="Palatino Linotype" w:eastAsia="Palatino Linotype" w:hAnsi="Palatino Linotype" w:cs="Palatino Linotype"/>
          <w:color w:val="000000" w:themeColor="text1"/>
          <w:lang w:val="es-ES"/>
        </w:rPr>
        <w:t>r</w:t>
      </w:r>
      <w:r w:rsidRPr="00712A1F">
        <w:rPr>
          <w:rFonts w:ascii="Palatino Linotype" w:eastAsia="Palatino Linotype" w:hAnsi="Palatino Linotype" w:cs="Palatino Linotype"/>
          <w:color w:val="000000" w:themeColor="text1"/>
          <w:lang w:val="es-ES"/>
        </w:rPr>
        <w:t xml:space="preserve"> del sistema de monitoreo hidrométrico de nivel de agua.</w:t>
      </w:r>
    </w:p>
    <w:p w14:paraId="0D555C49" w14:textId="5BBC5B55" w:rsidR="6BB42404" w:rsidRDefault="6BB42404" w:rsidP="5CB727BC">
      <w:pPr>
        <w:pStyle w:val="Prrafodelista"/>
        <w:numPr>
          <w:ilvl w:val="0"/>
          <w:numId w:val="59"/>
        </w:numPr>
        <w:spacing w:before="280" w:after="240"/>
        <w:jc w:val="both"/>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Diseñar e implementar sistema de visualización inteligente mediante </w:t>
      </w:r>
      <w:r w:rsidR="00712A1F">
        <w:rPr>
          <w:rFonts w:ascii="Palatino Linotype" w:eastAsia="Palatino Linotype" w:hAnsi="Palatino Linotype" w:cs="Palatino Linotype"/>
          <w:color w:val="000000" w:themeColor="text1"/>
          <w:lang w:val="es-ES"/>
        </w:rPr>
        <w:t>una estrategia de</w:t>
      </w:r>
      <w:r w:rsidRPr="667285CD">
        <w:rPr>
          <w:rFonts w:ascii="Palatino Linotype" w:eastAsia="Palatino Linotype" w:hAnsi="Palatino Linotype" w:cs="Palatino Linotype"/>
          <w:color w:val="000000" w:themeColor="text1"/>
          <w:lang w:val="es-ES"/>
        </w:rPr>
        <w:t xml:space="preserve"> </w:t>
      </w:r>
      <w:proofErr w:type="spellStart"/>
      <w:r w:rsidRPr="667285CD">
        <w:rPr>
          <w:rFonts w:ascii="Palatino Linotype" w:eastAsia="Palatino Linotype" w:hAnsi="Palatino Linotype" w:cs="Palatino Linotype"/>
          <w:color w:val="000000" w:themeColor="text1"/>
          <w:lang w:val="es-ES"/>
        </w:rPr>
        <w:t>co-diseño</w:t>
      </w:r>
      <w:proofErr w:type="spellEnd"/>
      <w:r w:rsidRPr="667285CD">
        <w:rPr>
          <w:rFonts w:ascii="Palatino Linotype" w:eastAsia="Palatino Linotype" w:hAnsi="Palatino Linotype" w:cs="Palatino Linotype"/>
          <w:color w:val="000000" w:themeColor="text1"/>
          <w:lang w:val="es-ES"/>
        </w:rPr>
        <w:t>.</w:t>
      </w:r>
    </w:p>
    <w:p w14:paraId="1BDC6CFD" w14:textId="148D3068" w:rsidR="4FEE5B35" w:rsidRDefault="4FEE5B35" w:rsidP="5CB727BC">
      <w:pPr>
        <w:pStyle w:val="Prrafodelista"/>
        <w:numPr>
          <w:ilvl w:val="0"/>
          <w:numId w:val="59"/>
        </w:numPr>
        <w:spacing w:before="28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color w:val="000000" w:themeColor="text1"/>
          <w:lang w:val="es-ES"/>
        </w:rPr>
        <w:t>De</w:t>
      </w:r>
      <w:r w:rsidR="735DADDE" w:rsidRPr="667285CD">
        <w:rPr>
          <w:rFonts w:ascii="Palatino Linotype" w:eastAsia="Palatino Linotype" w:hAnsi="Palatino Linotype" w:cs="Palatino Linotype"/>
        </w:rPr>
        <w:t xml:space="preserve">finir los escenarios futuros </w:t>
      </w:r>
      <w:r w:rsidR="24F5C0A9" w:rsidRPr="667285CD">
        <w:rPr>
          <w:rFonts w:ascii="Palatino Linotype" w:eastAsia="Palatino Linotype" w:hAnsi="Palatino Linotype" w:cs="Palatino Linotype"/>
        </w:rPr>
        <w:t xml:space="preserve">posibles. </w:t>
      </w:r>
    </w:p>
    <w:p w14:paraId="59D2D3A0" w14:textId="5AE59430" w:rsidR="735DADDE" w:rsidRDefault="735DADDE" w:rsidP="5CB727BC">
      <w:pPr>
        <w:pStyle w:val="Prrafodelista"/>
        <w:numPr>
          <w:ilvl w:val="0"/>
          <w:numId w:val="59"/>
        </w:numPr>
        <w:spacing w:before="280" w:after="240"/>
        <w:jc w:val="both"/>
        <w:rPr>
          <w:rFonts w:ascii="Palatino Linotype" w:eastAsia="Palatino Linotype" w:hAnsi="Palatino Linotype" w:cs="Palatino Linotype"/>
          <w:lang w:val="es-ES"/>
        </w:rPr>
      </w:pPr>
      <w:r w:rsidRPr="1F6CAB87">
        <w:rPr>
          <w:rFonts w:ascii="Palatino Linotype" w:eastAsia="Palatino Linotype" w:hAnsi="Palatino Linotype" w:cs="Palatino Linotype"/>
          <w:lang w:val="es-ES"/>
        </w:rPr>
        <w:t>Definir objetivos del Plan Maestro</w:t>
      </w:r>
      <w:r w:rsidR="178A6353" w:rsidRPr="1F6CAB87">
        <w:rPr>
          <w:rFonts w:ascii="Palatino Linotype" w:eastAsia="Palatino Linotype" w:hAnsi="Palatino Linotype" w:cs="Palatino Linotype"/>
          <w:lang w:val="es-ES"/>
        </w:rPr>
        <w:t xml:space="preserve"> en base a las brechas y necesidades identificadas en el diagn</w:t>
      </w:r>
      <w:r w:rsidR="00E57582">
        <w:rPr>
          <w:rFonts w:ascii="Palatino Linotype" w:eastAsia="Palatino Linotype" w:hAnsi="Palatino Linotype" w:cs="Palatino Linotype"/>
          <w:lang w:val="es-ES"/>
        </w:rPr>
        <w:t>ó</w:t>
      </w:r>
      <w:r w:rsidR="178A6353" w:rsidRPr="1F6CAB87">
        <w:rPr>
          <w:rFonts w:ascii="Palatino Linotype" w:eastAsia="Palatino Linotype" w:hAnsi="Palatino Linotype" w:cs="Palatino Linotype"/>
          <w:lang w:val="es-ES"/>
        </w:rPr>
        <w:t>stico</w:t>
      </w:r>
      <w:r w:rsidR="2DB9B0D2" w:rsidRPr="1F6CAB87">
        <w:rPr>
          <w:rFonts w:ascii="Palatino Linotype" w:eastAsia="Palatino Linotype" w:hAnsi="Palatino Linotype" w:cs="Palatino Linotype"/>
          <w:lang w:val="es-ES"/>
        </w:rPr>
        <w:t>.</w:t>
      </w:r>
    </w:p>
    <w:p w14:paraId="63E26051" w14:textId="2580C8B5" w:rsidR="26AA7237" w:rsidRDefault="735DADDE" w:rsidP="1F6CAB87">
      <w:pPr>
        <w:pStyle w:val="Prrafodelista"/>
        <w:numPr>
          <w:ilvl w:val="0"/>
          <w:numId w:val="59"/>
        </w:numPr>
        <w:spacing w:before="280" w:after="240"/>
        <w:jc w:val="both"/>
        <w:rPr>
          <w:rFonts w:ascii="Palatino Linotype" w:eastAsia="Palatino Linotype" w:hAnsi="Palatino Linotype" w:cs="Palatino Linotype"/>
          <w:color w:val="000000" w:themeColor="text1"/>
          <w:sz w:val="20"/>
          <w:szCs w:val="20"/>
          <w:lang w:val="es-ES"/>
        </w:rPr>
      </w:pPr>
      <w:r w:rsidRPr="1F6CAB87">
        <w:rPr>
          <w:rFonts w:ascii="Palatino Linotype" w:eastAsia="Palatino Linotype" w:hAnsi="Palatino Linotype" w:cs="Palatino Linotype"/>
          <w:lang w:val="es-ES"/>
        </w:rPr>
        <w:t xml:space="preserve">Coordinar y programar la </w:t>
      </w:r>
      <w:r w:rsidR="10459E96" w:rsidRPr="1F6CAB87">
        <w:rPr>
          <w:rFonts w:ascii="Palatino Linotype" w:eastAsia="Palatino Linotype" w:hAnsi="Palatino Linotype" w:cs="Palatino Linotype"/>
          <w:lang w:val="es-ES"/>
        </w:rPr>
        <w:t xml:space="preserve">divulgación e </w:t>
      </w:r>
      <w:r w:rsidRPr="1F6CAB87">
        <w:rPr>
          <w:rFonts w:ascii="Palatino Linotype" w:eastAsia="Palatino Linotype" w:hAnsi="Palatino Linotype" w:cs="Palatino Linotype"/>
          <w:lang w:val="es-ES"/>
        </w:rPr>
        <w:t>implementación del Plan Maestro</w:t>
      </w:r>
      <w:r w:rsidR="00712A1F">
        <w:rPr>
          <w:rFonts w:ascii="Palatino Linotype" w:eastAsia="Palatino Linotype" w:hAnsi="Palatino Linotype" w:cs="Palatino Linotype"/>
          <w:lang w:val="es-ES"/>
        </w:rPr>
        <w:t>.</w:t>
      </w:r>
    </w:p>
    <w:p w14:paraId="7BC449D1" w14:textId="1BECC706" w:rsidR="26AA7237" w:rsidRDefault="26AA7237" w:rsidP="1F6CAB87">
      <w:pPr>
        <w:pStyle w:val="Prrafodelista"/>
        <w:numPr>
          <w:ilvl w:val="0"/>
          <w:numId w:val="59"/>
        </w:numPr>
        <w:spacing w:before="280" w:after="240"/>
        <w:jc w:val="both"/>
        <w:rPr>
          <w:rFonts w:ascii="Palatino Linotype" w:eastAsia="Palatino Linotype" w:hAnsi="Palatino Linotype" w:cs="Palatino Linotype"/>
          <w:color w:val="000000" w:themeColor="text1"/>
          <w:sz w:val="20"/>
          <w:szCs w:val="20"/>
          <w:lang w:val="es-ES"/>
        </w:rPr>
      </w:pPr>
      <w:r w:rsidRPr="1F6CAB87">
        <w:rPr>
          <w:rFonts w:ascii="Palatino Linotype" w:eastAsia="Palatino Linotype" w:hAnsi="Palatino Linotype" w:cs="Palatino Linotype"/>
          <w:lang w:val="es-ES"/>
        </w:rPr>
        <w:t>Integrar una metodología de evaluación y mejora continua</w:t>
      </w:r>
      <w:r w:rsidR="6CEEBB0B" w:rsidRPr="1F6CAB87">
        <w:rPr>
          <w:rFonts w:ascii="Palatino Linotype" w:eastAsia="Palatino Linotype" w:hAnsi="Palatino Linotype" w:cs="Palatino Linotype"/>
          <w:lang w:val="es-ES"/>
        </w:rPr>
        <w:t xml:space="preserve"> </w:t>
      </w:r>
      <w:r w:rsidR="00712A1F">
        <w:rPr>
          <w:rFonts w:ascii="Palatino Linotype" w:eastAsia="Palatino Linotype" w:hAnsi="Palatino Linotype" w:cs="Palatino Linotype"/>
          <w:lang w:val="es-ES"/>
        </w:rPr>
        <w:t>para el</w:t>
      </w:r>
      <w:r w:rsidR="6CEEBB0B" w:rsidRPr="1F6CAB87">
        <w:rPr>
          <w:rFonts w:ascii="Palatino Linotype" w:eastAsia="Palatino Linotype" w:hAnsi="Palatino Linotype" w:cs="Palatino Linotype"/>
          <w:lang w:val="es-ES"/>
        </w:rPr>
        <w:t xml:space="preserve"> </w:t>
      </w:r>
      <w:r w:rsidR="555BB3AD" w:rsidRPr="1F6CAB87">
        <w:rPr>
          <w:rFonts w:ascii="Palatino Linotype" w:eastAsia="Palatino Linotype" w:hAnsi="Palatino Linotype" w:cs="Palatino Linotype"/>
          <w:lang w:val="es-ES"/>
        </w:rPr>
        <w:t xml:space="preserve">seguimiento </w:t>
      </w:r>
      <w:r w:rsidR="00712A1F">
        <w:rPr>
          <w:rFonts w:ascii="Palatino Linotype" w:eastAsia="Palatino Linotype" w:hAnsi="Palatino Linotype" w:cs="Palatino Linotype"/>
          <w:lang w:val="es-ES"/>
        </w:rPr>
        <w:t>de</w:t>
      </w:r>
      <w:r w:rsidR="2E8438F7" w:rsidRPr="1F6CAB87">
        <w:rPr>
          <w:rFonts w:ascii="Palatino Linotype" w:eastAsia="Palatino Linotype" w:hAnsi="Palatino Linotype" w:cs="Palatino Linotype"/>
          <w:lang w:val="es-ES"/>
        </w:rPr>
        <w:t xml:space="preserve"> los indicadores </w:t>
      </w:r>
      <w:r w:rsidR="735DADDE" w:rsidRPr="1F6CAB87">
        <w:rPr>
          <w:rFonts w:ascii="Palatino Linotype" w:eastAsia="Palatino Linotype" w:hAnsi="Palatino Linotype" w:cs="Palatino Linotype"/>
          <w:lang w:val="es-ES"/>
        </w:rPr>
        <w:t xml:space="preserve">de cumplimiento y </w:t>
      </w:r>
      <w:r w:rsidR="002CD463" w:rsidRPr="1F6CAB87">
        <w:rPr>
          <w:rFonts w:ascii="Palatino Linotype" w:eastAsia="Palatino Linotype" w:hAnsi="Palatino Linotype" w:cs="Palatino Linotype"/>
          <w:lang w:val="es-ES"/>
        </w:rPr>
        <w:t>verificación</w:t>
      </w:r>
      <w:r w:rsidR="17EC7AA8" w:rsidRPr="1F6CAB87">
        <w:rPr>
          <w:rFonts w:ascii="Palatino Linotype" w:eastAsia="Palatino Linotype" w:hAnsi="Palatino Linotype" w:cs="Palatino Linotype"/>
          <w:lang w:val="es-ES"/>
        </w:rPr>
        <w:t xml:space="preserve"> del Plan Maestro</w:t>
      </w:r>
      <w:r w:rsidR="00777791">
        <w:rPr>
          <w:rFonts w:ascii="Palatino Linotype" w:eastAsia="Palatino Linotype" w:hAnsi="Palatino Linotype" w:cs="Palatino Linotype"/>
          <w:lang w:val="es-ES"/>
        </w:rPr>
        <w:t>.</w:t>
      </w:r>
    </w:p>
    <w:p w14:paraId="135615C4" w14:textId="315B4191" w:rsidR="5CB727BC" w:rsidRDefault="5CB727BC" w:rsidP="5CB727BC">
      <w:pPr>
        <w:pStyle w:val="Prrafodelista"/>
        <w:spacing w:before="240" w:after="240"/>
        <w:jc w:val="both"/>
        <w:rPr>
          <w:rFonts w:ascii="Palatino Linotype" w:eastAsia="Palatino Linotype" w:hAnsi="Palatino Linotype" w:cs="Palatino Linotype"/>
          <w:color w:val="000000" w:themeColor="text1"/>
          <w:lang w:val="es-ES"/>
        </w:rPr>
      </w:pPr>
    </w:p>
    <w:p w14:paraId="797D90F7" w14:textId="2BFFA847" w:rsidR="754D6665" w:rsidRDefault="754D6665" w:rsidP="5CB727BC">
      <w:pPr>
        <w:pStyle w:val="Ttulo3"/>
        <w:rPr>
          <w:rFonts w:ascii="Palatino Linotype" w:eastAsia="Palatino Linotype" w:hAnsi="Palatino Linotype" w:cs="Palatino Linotype"/>
          <w:b/>
          <w:bCs/>
        </w:rPr>
      </w:pPr>
      <w:bookmarkStart w:id="4" w:name="_Toc176603882"/>
      <w:r w:rsidRPr="667285CD">
        <w:rPr>
          <w:rFonts w:ascii="Palatino Linotype" w:eastAsia="Palatino Linotype" w:hAnsi="Palatino Linotype" w:cs="Palatino Linotype"/>
        </w:rPr>
        <w:t>1.</w:t>
      </w:r>
      <w:r w:rsidR="64161057" w:rsidRPr="667285CD">
        <w:rPr>
          <w:rFonts w:ascii="Palatino Linotype" w:eastAsia="Palatino Linotype" w:hAnsi="Palatino Linotype" w:cs="Palatino Linotype"/>
        </w:rPr>
        <w:t xml:space="preserve">4 </w:t>
      </w:r>
      <w:r w:rsidR="36A488B1" w:rsidRPr="667285CD">
        <w:rPr>
          <w:rFonts w:ascii="Palatino Linotype" w:eastAsia="Palatino Linotype" w:hAnsi="Palatino Linotype" w:cs="Palatino Linotype"/>
        </w:rPr>
        <w:t>AREA DE ESTUDIO</w:t>
      </w:r>
      <w:bookmarkEnd w:id="4"/>
      <w:r w:rsidR="36A488B1" w:rsidRPr="667285CD">
        <w:rPr>
          <w:rFonts w:ascii="Palatino Linotype" w:eastAsia="Palatino Linotype" w:hAnsi="Palatino Linotype" w:cs="Palatino Linotype"/>
        </w:rPr>
        <w:t xml:space="preserve"> </w:t>
      </w:r>
    </w:p>
    <w:p w14:paraId="10736CCA" w14:textId="36EA3E2D" w:rsidR="36A488B1" w:rsidRDefault="36A488B1" w:rsidP="5CB727BC">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Macaya se ubica 1.920 </w:t>
      </w:r>
      <w:proofErr w:type="spellStart"/>
      <w:r w:rsidRPr="667285CD">
        <w:rPr>
          <w:rFonts w:ascii="Palatino Linotype" w:eastAsia="Palatino Linotype" w:hAnsi="Palatino Linotype" w:cs="Palatino Linotype"/>
          <w:lang w:val="es-ES"/>
        </w:rPr>
        <w:t>m.s.n.</w:t>
      </w:r>
      <w:proofErr w:type="gramStart"/>
      <w:r w:rsidRPr="667285CD">
        <w:rPr>
          <w:rFonts w:ascii="Palatino Linotype" w:eastAsia="Palatino Linotype" w:hAnsi="Palatino Linotype" w:cs="Palatino Linotype"/>
          <w:lang w:val="es-ES"/>
        </w:rPr>
        <w:t>m</w:t>
      </w:r>
      <w:proofErr w:type="spellEnd"/>
      <w:r w:rsidRPr="667285CD">
        <w:rPr>
          <w:rFonts w:ascii="Palatino Linotype" w:eastAsia="Palatino Linotype" w:hAnsi="Palatino Linotype" w:cs="Palatino Linotype"/>
          <w:lang w:val="es-ES"/>
        </w:rPr>
        <w:t xml:space="preserve">  a</w:t>
      </w:r>
      <w:proofErr w:type="gramEnd"/>
      <w:r w:rsidRPr="667285CD">
        <w:rPr>
          <w:rFonts w:ascii="Palatino Linotype" w:eastAsia="Palatino Linotype" w:hAnsi="Palatino Linotype" w:cs="Palatino Linotype"/>
          <w:lang w:val="es-ES"/>
        </w:rPr>
        <w:t xml:space="preserve"> aproximadamente 71 km al este de la ciudad de Pozo Almonte, </w:t>
      </w:r>
      <w:r w:rsidRPr="667285CD">
        <w:rPr>
          <w:rFonts w:ascii="Palatino Linotype" w:eastAsia="Palatino Linotype" w:hAnsi="Palatino Linotype" w:cs="Palatino Linotype"/>
        </w:rPr>
        <w:t>Provincia del Tamarugal, Región de Tarapacá</w:t>
      </w:r>
      <w:r w:rsidR="4BBE2356" w:rsidRPr="667285CD">
        <w:rPr>
          <w:rFonts w:ascii="Palatino Linotype" w:eastAsia="Palatino Linotype" w:hAnsi="Palatino Linotype" w:cs="Palatino Linotype"/>
        </w:rPr>
        <w:t xml:space="preserve"> (Figura 1)</w:t>
      </w:r>
      <w:r w:rsidRPr="667285CD">
        <w:rPr>
          <w:rFonts w:ascii="Palatino Linotype" w:eastAsia="Palatino Linotype" w:hAnsi="Palatino Linotype" w:cs="Palatino Linotype"/>
        </w:rPr>
        <w:t xml:space="preserve">. Es parte del sistema hidrológico de la quebrada de Juan Morales. Con cerca de 500 años de antigüedad, actualmente, </w:t>
      </w:r>
      <w:r w:rsidR="00712A1F">
        <w:rPr>
          <w:rFonts w:ascii="Palatino Linotype" w:eastAsia="Palatino Linotype" w:hAnsi="Palatino Linotype" w:cs="Palatino Linotype"/>
          <w:lang w:val="es-ES"/>
        </w:rPr>
        <w:t>según</w:t>
      </w:r>
      <w:r w:rsidRPr="667285CD">
        <w:rPr>
          <w:rFonts w:ascii="Palatino Linotype" w:eastAsia="Palatino Linotype" w:hAnsi="Palatino Linotype" w:cs="Palatino Linotype"/>
          <w:lang w:val="es-ES"/>
        </w:rPr>
        <w:t xml:space="preserve"> el </w:t>
      </w:r>
      <w:r w:rsidR="00712A1F">
        <w:rPr>
          <w:rFonts w:ascii="Palatino Linotype" w:eastAsia="Palatino Linotype" w:hAnsi="Palatino Linotype" w:cs="Palatino Linotype"/>
          <w:lang w:val="es-ES"/>
        </w:rPr>
        <w:t>c</w:t>
      </w:r>
      <w:r w:rsidRPr="667285CD">
        <w:rPr>
          <w:rFonts w:ascii="Palatino Linotype" w:eastAsia="Palatino Linotype" w:hAnsi="Palatino Linotype" w:cs="Palatino Linotype"/>
          <w:lang w:val="es-ES"/>
        </w:rPr>
        <w:t xml:space="preserve">enso </w:t>
      </w:r>
      <w:r w:rsidR="00712A1F">
        <w:rPr>
          <w:rFonts w:ascii="Palatino Linotype" w:eastAsia="Palatino Linotype" w:hAnsi="Palatino Linotype" w:cs="Palatino Linotype"/>
          <w:lang w:val="es-ES"/>
        </w:rPr>
        <w:t xml:space="preserve">de año </w:t>
      </w:r>
      <w:r w:rsidRPr="667285CD">
        <w:rPr>
          <w:rFonts w:ascii="Palatino Linotype" w:eastAsia="Palatino Linotype" w:hAnsi="Palatino Linotype" w:cs="Palatino Linotype"/>
          <w:lang w:val="es-ES"/>
        </w:rPr>
        <w:t>2017</w:t>
      </w:r>
      <w:r w:rsidRPr="667285CD">
        <w:rPr>
          <w:rFonts w:ascii="Palatino Linotype" w:eastAsia="Palatino Linotype" w:hAnsi="Palatino Linotype" w:cs="Palatino Linotype"/>
        </w:rPr>
        <w:t xml:space="preserve"> residen </w:t>
      </w:r>
      <w:r w:rsidRPr="667285CD">
        <w:rPr>
          <w:rFonts w:ascii="Palatino Linotype" w:eastAsia="Palatino Linotype" w:hAnsi="Palatino Linotype" w:cs="Palatino Linotype"/>
          <w:lang w:val="es-ES"/>
        </w:rPr>
        <w:t xml:space="preserve">34 personas, </w:t>
      </w:r>
      <w:r w:rsidR="00974E43" w:rsidRPr="667285CD">
        <w:rPr>
          <w:rFonts w:ascii="Palatino Linotype" w:eastAsia="Palatino Linotype" w:hAnsi="Palatino Linotype" w:cs="Palatino Linotype"/>
          <w:lang w:val="es-ES"/>
        </w:rPr>
        <w:t xml:space="preserve">principalmente </w:t>
      </w:r>
      <w:r w:rsidRPr="667285CD">
        <w:rPr>
          <w:rFonts w:ascii="Palatino Linotype" w:eastAsia="Palatino Linotype" w:hAnsi="Palatino Linotype" w:cs="Palatino Linotype"/>
          <w:lang w:val="es-ES"/>
        </w:rPr>
        <w:t xml:space="preserve">adultos mayores. </w:t>
      </w:r>
      <w:r w:rsidR="00974E43" w:rsidRPr="667285CD">
        <w:rPr>
          <w:rFonts w:ascii="Palatino Linotype" w:eastAsia="Palatino Linotype" w:hAnsi="Palatino Linotype" w:cs="Palatino Linotype"/>
          <w:lang w:val="es-ES"/>
        </w:rPr>
        <w:t>La población flotante de Macaya</w:t>
      </w:r>
      <w:r w:rsidRPr="667285CD">
        <w:rPr>
          <w:rFonts w:ascii="Palatino Linotype" w:eastAsia="Palatino Linotype" w:hAnsi="Palatino Linotype" w:cs="Palatino Linotype"/>
          <w:lang w:val="es-ES"/>
        </w:rPr>
        <w:t xml:space="preserve"> aumenta a 45 personas </w:t>
      </w:r>
      <w:r w:rsidR="00974E43" w:rsidRPr="667285CD">
        <w:rPr>
          <w:rFonts w:ascii="Palatino Linotype" w:eastAsia="Palatino Linotype" w:hAnsi="Palatino Linotype" w:cs="Palatino Linotype"/>
          <w:lang w:val="es-ES"/>
        </w:rPr>
        <w:t xml:space="preserve">durante las vacaciones de verano, </w:t>
      </w:r>
      <w:r w:rsidRPr="667285CD">
        <w:rPr>
          <w:rFonts w:ascii="Palatino Linotype" w:eastAsia="Palatino Linotype" w:hAnsi="Palatino Linotype" w:cs="Palatino Linotype"/>
          <w:lang w:val="es-ES"/>
        </w:rPr>
        <w:t>y</w:t>
      </w:r>
      <w:r w:rsidR="00974E43" w:rsidRPr="667285CD">
        <w:rPr>
          <w:rFonts w:ascii="Palatino Linotype" w:eastAsia="Palatino Linotype" w:hAnsi="Palatino Linotype" w:cs="Palatino Linotype"/>
          <w:lang w:val="es-ES"/>
        </w:rPr>
        <w:t xml:space="preserve"> durante las</w:t>
      </w:r>
      <w:r w:rsidRPr="667285CD">
        <w:rPr>
          <w:rFonts w:ascii="Palatino Linotype" w:eastAsia="Palatino Linotype" w:hAnsi="Palatino Linotype" w:cs="Palatino Linotype"/>
          <w:lang w:val="es-ES"/>
        </w:rPr>
        <w:t xml:space="preserve"> festividades </w:t>
      </w:r>
      <w:r w:rsidR="00974E43" w:rsidRPr="667285CD">
        <w:rPr>
          <w:rFonts w:ascii="Palatino Linotype" w:eastAsia="Palatino Linotype" w:hAnsi="Palatino Linotype" w:cs="Palatino Linotype"/>
          <w:lang w:val="es-ES"/>
        </w:rPr>
        <w:t>puede alcanzar hasta</w:t>
      </w:r>
      <w:r w:rsidRPr="667285CD">
        <w:rPr>
          <w:rFonts w:ascii="Palatino Linotype" w:eastAsia="Palatino Linotype" w:hAnsi="Palatino Linotype" w:cs="Palatino Linotype"/>
          <w:lang w:val="es-ES"/>
        </w:rPr>
        <w:t xml:space="preserve"> 200 personas, </w:t>
      </w:r>
      <w:r w:rsidR="00974E43" w:rsidRPr="667285CD">
        <w:rPr>
          <w:rFonts w:ascii="Palatino Linotype" w:eastAsia="Palatino Linotype" w:hAnsi="Palatino Linotype" w:cs="Palatino Linotype"/>
          <w:lang w:val="es-ES"/>
        </w:rPr>
        <w:t>correspondiendo preponderantemente a</w:t>
      </w:r>
      <w:r w:rsidRPr="667285CD">
        <w:rPr>
          <w:rFonts w:ascii="Palatino Linotype" w:eastAsia="Palatino Linotype" w:hAnsi="Palatino Linotype" w:cs="Palatino Linotype"/>
          <w:lang w:val="es-ES"/>
        </w:rPr>
        <w:t xml:space="preserve"> visitas de familiares desde Pozo Almonte o Iquique. Las viviendas identificadas por el </w:t>
      </w:r>
      <w:r w:rsidR="00712A1F">
        <w:rPr>
          <w:rFonts w:ascii="Palatino Linotype" w:eastAsia="Palatino Linotype" w:hAnsi="Palatino Linotype" w:cs="Palatino Linotype"/>
          <w:lang w:val="es-ES"/>
        </w:rPr>
        <w:t>c</w:t>
      </w:r>
      <w:r w:rsidRPr="667285CD">
        <w:rPr>
          <w:rFonts w:ascii="Palatino Linotype" w:eastAsia="Palatino Linotype" w:hAnsi="Palatino Linotype" w:cs="Palatino Linotype"/>
          <w:lang w:val="es-ES"/>
        </w:rPr>
        <w:t xml:space="preserve">enso son 101. La agricultura de subsistencia se caracteriza por </w:t>
      </w:r>
      <w:r w:rsidR="00712A1F">
        <w:rPr>
          <w:rFonts w:ascii="Palatino Linotype" w:eastAsia="Palatino Linotype" w:hAnsi="Palatino Linotype" w:cs="Palatino Linotype"/>
          <w:lang w:val="es-ES"/>
        </w:rPr>
        <w:t>la práctica</w:t>
      </w:r>
      <w:r w:rsidRPr="667285CD">
        <w:rPr>
          <w:rFonts w:ascii="Palatino Linotype" w:eastAsia="Palatino Linotype" w:hAnsi="Palatino Linotype" w:cs="Palatino Linotype"/>
          <w:lang w:val="es-ES"/>
        </w:rPr>
        <w:t xml:space="preserve"> del riego por inundación y el cultivo en eras sobre terrazas.</w:t>
      </w:r>
    </w:p>
    <w:p w14:paraId="0554F5A6" w14:textId="47B72D50" w:rsidR="1DF719FE" w:rsidRDefault="1DF719FE" w:rsidP="667285CD">
      <w:pPr>
        <w:spacing w:before="280"/>
        <w:jc w:val="both"/>
        <w:rPr>
          <w:rFonts w:ascii="Palatino Linotype" w:eastAsia="Palatino Linotype" w:hAnsi="Palatino Linotype" w:cs="Palatino Linotype"/>
          <w:color w:val="000000" w:themeColor="text1"/>
          <w:lang w:val="es-CL"/>
        </w:rPr>
      </w:pPr>
      <w:r w:rsidRPr="667285CD">
        <w:rPr>
          <w:rFonts w:ascii="Palatino Linotype" w:eastAsia="Palatino Linotype" w:hAnsi="Palatino Linotype" w:cs="Palatino Linotype"/>
          <w:color w:val="000000" w:themeColor="text1"/>
          <w:lang w:val="es-CL"/>
        </w:rPr>
        <w:t xml:space="preserve">Los habitantes del pueblo de Macaya no cuentan con </w:t>
      </w:r>
      <w:r w:rsidR="7043A84B" w:rsidRPr="667285CD">
        <w:rPr>
          <w:rFonts w:ascii="Palatino Linotype" w:eastAsia="Palatino Linotype" w:hAnsi="Palatino Linotype" w:cs="Palatino Linotype"/>
          <w:color w:val="000000" w:themeColor="text1"/>
          <w:lang w:val="es-CL"/>
        </w:rPr>
        <w:t xml:space="preserve">suministro estable de </w:t>
      </w:r>
      <w:r w:rsidRPr="667285CD">
        <w:rPr>
          <w:rFonts w:ascii="Palatino Linotype" w:eastAsia="Palatino Linotype" w:hAnsi="Palatino Linotype" w:cs="Palatino Linotype"/>
          <w:color w:val="000000" w:themeColor="text1"/>
          <w:lang w:val="es-CL"/>
        </w:rPr>
        <w:t>agua potable</w:t>
      </w:r>
      <w:r w:rsidR="72EBB719" w:rsidRPr="667285CD">
        <w:rPr>
          <w:rFonts w:ascii="Palatino Linotype" w:eastAsia="Palatino Linotype" w:hAnsi="Palatino Linotype" w:cs="Palatino Linotype"/>
          <w:color w:val="000000" w:themeColor="text1"/>
          <w:lang w:val="es-CL"/>
        </w:rPr>
        <w:t xml:space="preserve"> y </w:t>
      </w:r>
      <w:r w:rsidR="6B9F14E5" w:rsidRPr="667285CD">
        <w:rPr>
          <w:rFonts w:ascii="Palatino Linotype" w:eastAsia="Palatino Linotype" w:hAnsi="Palatino Linotype" w:cs="Palatino Linotype"/>
          <w:color w:val="000000" w:themeColor="text1"/>
          <w:lang w:val="es-CL"/>
        </w:rPr>
        <w:t>enfrentan a una grave crisis hídrica que</w:t>
      </w:r>
      <w:r w:rsidR="00E57582">
        <w:rPr>
          <w:rFonts w:ascii="Palatino Linotype" w:eastAsia="Palatino Linotype" w:hAnsi="Palatino Linotype" w:cs="Palatino Linotype"/>
          <w:color w:val="000000" w:themeColor="text1"/>
          <w:lang w:val="es-CL"/>
        </w:rPr>
        <w:t>,</w:t>
      </w:r>
      <w:r w:rsidR="6B9F14E5" w:rsidRPr="667285CD">
        <w:rPr>
          <w:rFonts w:ascii="Palatino Linotype" w:eastAsia="Palatino Linotype" w:hAnsi="Palatino Linotype" w:cs="Palatino Linotype"/>
          <w:color w:val="000000" w:themeColor="text1"/>
          <w:lang w:val="es-CL"/>
        </w:rPr>
        <w:t xml:space="preserve"> </w:t>
      </w:r>
      <w:r w:rsidR="00E57582">
        <w:rPr>
          <w:rFonts w:ascii="Palatino Linotype" w:eastAsia="Palatino Linotype" w:hAnsi="Palatino Linotype" w:cs="Palatino Linotype"/>
          <w:color w:val="000000" w:themeColor="text1"/>
          <w:lang w:val="es-CL"/>
        </w:rPr>
        <w:t xml:space="preserve">en ocasiones, </w:t>
      </w:r>
      <w:r w:rsidR="6B9F14E5" w:rsidRPr="667285CD">
        <w:rPr>
          <w:rFonts w:ascii="Palatino Linotype" w:eastAsia="Palatino Linotype" w:hAnsi="Palatino Linotype" w:cs="Palatino Linotype"/>
          <w:color w:val="000000" w:themeColor="text1"/>
          <w:lang w:val="es-CL"/>
        </w:rPr>
        <w:t xml:space="preserve">les </w:t>
      </w:r>
      <w:r w:rsidR="00E57582">
        <w:rPr>
          <w:rFonts w:ascii="Palatino Linotype" w:eastAsia="Palatino Linotype" w:hAnsi="Palatino Linotype" w:cs="Palatino Linotype"/>
          <w:color w:val="000000" w:themeColor="text1"/>
          <w:lang w:val="es-CL"/>
        </w:rPr>
        <w:t>ha privado</w:t>
      </w:r>
      <w:r w:rsidR="6B9F14E5" w:rsidRPr="667285CD">
        <w:rPr>
          <w:rFonts w:ascii="Palatino Linotype" w:eastAsia="Palatino Linotype" w:hAnsi="Palatino Linotype" w:cs="Palatino Linotype"/>
          <w:color w:val="000000" w:themeColor="text1"/>
          <w:lang w:val="es-CL"/>
        </w:rPr>
        <w:t xml:space="preserve"> de agua </w:t>
      </w:r>
      <w:r w:rsidR="00E57582">
        <w:rPr>
          <w:rFonts w:ascii="Palatino Linotype" w:eastAsia="Palatino Linotype" w:hAnsi="Palatino Linotype" w:cs="Palatino Linotype"/>
          <w:color w:val="000000" w:themeColor="text1"/>
          <w:lang w:val="es-CL"/>
        </w:rPr>
        <w:t>por varios días</w:t>
      </w:r>
      <w:r w:rsidR="6B9F14E5" w:rsidRPr="667285CD">
        <w:rPr>
          <w:rFonts w:ascii="Palatino Linotype" w:eastAsia="Palatino Linotype" w:hAnsi="Palatino Linotype" w:cs="Palatino Linotype"/>
          <w:color w:val="000000" w:themeColor="text1"/>
          <w:lang w:val="es-CL"/>
        </w:rPr>
        <w:t xml:space="preserve">. </w:t>
      </w:r>
      <w:r w:rsidR="653DC741" w:rsidRPr="667285CD">
        <w:rPr>
          <w:rFonts w:ascii="Palatino Linotype" w:eastAsia="Palatino Linotype" w:hAnsi="Palatino Linotype" w:cs="Palatino Linotype"/>
          <w:color w:val="000000" w:themeColor="text1"/>
          <w:lang w:val="es-CL"/>
        </w:rPr>
        <w:t xml:space="preserve">Adicionalmente, la falta de </w:t>
      </w:r>
      <w:r w:rsidR="6B9F14E5" w:rsidRPr="667285CD">
        <w:rPr>
          <w:rFonts w:ascii="Palatino Linotype" w:eastAsia="Palatino Linotype" w:hAnsi="Palatino Linotype" w:cs="Palatino Linotype"/>
          <w:color w:val="000000" w:themeColor="text1"/>
          <w:lang w:val="es-CL"/>
        </w:rPr>
        <w:t>infraestructura sólida</w:t>
      </w:r>
      <w:r w:rsidR="39097493" w:rsidRPr="667285CD">
        <w:rPr>
          <w:rFonts w:ascii="Palatino Linotype" w:eastAsia="Palatino Linotype" w:hAnsi="Palatino Linotype" w:cs="Palatino Linotype"/>
          <w:color w:val="000000" w:themeColor="text1"/>
          <w:lang w:val="es-CL"/>
        </w:rPr>
        <w:t xml:space="preserve"> </w:t>
      </w:r>
      <w:r w:rsidR="653F53DF" w:rsidRPr="667285CD">
        <w:rPr>
          <w:rFonts w:ascii="Palatino Linotype" w:eastAsia="Palatino Linotype" w:hAnsi="Palatino Linotype" w:cs="Palatino Linotype"/>
          <w:color w:val="000000" w:themeColor="text1"/>
          <w:lang w:val="es-CL"/>
        </w:rPr>
        <w:t>dificulta aún más el aprovisionamiento de</w:t>
      </w:r>
      <w:r w:rsidR="6B9F14E5" w:rsidRPr="667285CD">
        <w:rPr>
          <w:rFonts w:ascii="Palatino Linotype" w:eastAsia="Palatino Linotype" w:hAnsi="Palatino Linotype" w:cs="Palatino Linotype"/>
          <w:color w:val="000000" w:themeColor="text1"/>
          <w:lang w:val="es-CL"/>
        </w:rPr>
        <w:t xml:space="preserve"> </w:t>
      </w:r>
      <w:r w:rsidR="00E57582">
        <w:rPr>
          <w:rFonts w:ascii="Palatino Linotype" w:eastAsia="Palatino Linotype" w:hAnsi="Palatino Linotype" w:cs="Palatino Linotype"/>
          <w:color w:val="000000" w:themeColor="text1"/>
          <w:lang w:val="es-CL"/>
        </w:rPr>
        <w:lastRenderedPageBreak/>
        <w:t>este</w:t>
      </w:r>
      <w:r w:rsidR="05AC27C6" w:rsidRPr="667285CD">
        <w:rPr>
          <w:rFonts w:ascii="Palatino Linotype" w:eastAsia="Palatino Linotype" w:hAnsi="Palatino Linotype" w:cs="Palatino Linotype"/>
          <w:color w:val="000000" w:themeColor="text1"/>
          <w:lang w:val="es-CL"/>
        </w:rPr>
        <w:t xml:space="preserve"> recurso vital, a</w:t>
      </w:r>
      <w:r w:rsidR="6B9F14E5" w:rsidRPr="667285CD">
        <w:rPr>
          <w:rFonts w:ascii="Palatino Linotype" w:eastAsia="Palatino Linotype" w:hAnsi="Palatino Linotype" w:cs="Palatino Linotype"/>
          <w:color w:val="000000" w:themeColor="text1"/>
          <w:lang w:val="es-CL"/>
        </w:rPr>
        <w:t xml:space="preserve">fectando significativamente su calidad de vida, bienestar social y </w:t>
      </w:r>
      <w:r w:rsidR="00E57582">
        <w:rPr>
          <w:rFonts w:ascii="Palatino Linotype" w:eastAsia="Palatino Linotype" w:hAnsi="Palatino Linotype" w:cs="Palatino Linotype"/>
          <w:color w:val="000000" w:themeColor="text1"/>
          <w:lang w:val="es-CL"/>
        </w:rPr>
        <w:t xml:space="preserve">el </w:t>
      </w:r>
      <w:r w:rsidR="6B9F14E5" w:rsidRPr="667285CD">
        <w:rPr>
          <w:rFonts w:ascii="Palatino Linotype" w:eastAsia="Palatino Linotype" w:hAnsi="Palatino Linotype" w:cs="Palatino Linotype"/>
          <w:color w:val="000000" w:themeColor="text1"/>
          <w:lang w:val="es-CL"/>
        </w:rPr>
        <w:t xml:space="preserve">desarrollo de actividades cotidianas y culturales. Dentro de los </w:t>
      </w:r>
      <w:r w:rsidR="00E57582">
        <w:rPr>
          <w:rFonts w:ascii="Palatino Linotype" w:eastAsia="Palatino Linotype" w:hAnsi="Palatino Linotype" w:cs="Palatino Linotype"/>
          <w:color w:val="000000" w:themeColor="text1"/>
          <w:lang w:val="es-CL"/>
        </w:rPr>
        <w:t>diagnósticos</w:t>
      </w:r>
      <w:r w:rsidR="6B9F14E5" w:rsidRPr="667285CD">
        <w:rPr>
          <w:rFonts w:ascii="Palatino Linotype" w:eastAsia="Palatino Linotype" w:hAnsi="Palatino Linotype" w:cs="Palatino Linotype"/>
          <w:color w:val="000000" w:themeColor="text1"/>
          <w:lang w:val="es-CL"/>
        </w:rPr>
        <w:t xml:space="preserve"> realizados se destaca las siguientes problemáticas: </w:t>
      </w:r>
    </w:p>
    <w:p w14:paraId="20CFB937" w14:textId="7F79DAEB" w:rsidR="1E611A27" w:rsidRDefault="1E611A27" w:rsidP="667285CD">
      <w:pPr>
        <w:spacing w:before="280"/>
        <w:jc w:val="both"/>
        <w:rPr>
          <w:rFonts w:ascii="Palatino Linotype" w:eastAsia="Palatino Linotype" w:hAnsi="Palatino Linotype" w:cs="Palatino Linotype"/>
          <w:color w:val="000000" w:themeColor="text1"/>
          <w:lang w:val="es-CL"/>
        </w:rPr>
      </w:pPr>
    </w:p>
    <w:p w14:paraId="62E40F29" w14:textId="54FACBEF" w:rsidR="6B9F14E5" w:rsidRPr="00A352F5" w:rsidRDefault="6B9F14E5" w:rsidP="667285CD">
      <w:pPr>
        <w:pStyle w:val="Prrafodelista"/>
        <w:numPr>
          <w:ilvl w:val="0"/>
          <w:numId w:val="33"/>
        </w:numPr>
        <w:jc w:val="both"/>
        <w:rPr>
          <w:rFonts w:ascii="Palatino Linotype" w:eastAsia="Palatino Linotype" w:hAnsi="Palatino Linotype" w:cs="Palatino Linotype"/>
          <w:color w:val="000000" w:themeColor="text1"/>
          <w:lang w:val="es-CL"/>
        </w:rPr>
      </w:pPr>
      <w:r w:rsidRPr="00A352F5">
        <w:rPr>
          <w:rFonts w:ascii="Palatino Linotype" w:eastAsia="Palatino Linotype" w:hAnsi="Palatino Linotype" w:cs="Palatino Linotype"/>
          <w:color w:val="000000" w:themeColor="text1"/>
          <w:lang w:val="es-CL"/>
        </w:rPr>
        <w:t xml:space="preserve">El </w:t>
      </w:r>
      <w:r w:rsidR="00E57582" w:rsidRPr="00A352F5">
        <w:rPr>
          <w:rFonts w:ascii="Palatino Linotype" w:eastAsia="Palatino Linotype" w:hAnsi="Palatino Linotype" w:cs="Palatino Linotype"/>
          <w:color w:val="000000" w:themeColor="text1"/>
          <w:lang w:val="es-CL"/>
        </w:rPr>
        <w:t xml:space="preserve">único </w:t>
      </w:r>
      <w:r w:rsidRPr="00A352F5">
        <w:rPr>
          <w:rFonts w:ascii="Palatino Linotype" w:eastAsia="Palatino Linotype" w:hAnsi="Palatino Linotype" w:cs="Palatino Linotype"/>
          <w:color w:val="000000" w:themeColor="text1"/>
          <w:lang w:val="es-CL"/>
        </w:rPr>
        <w:t xml:space="preserve">recurso hídrico de la comunidad </w:t>
      </w:r>
      <w:r w:rsidR="49F25671" w:rsidRPr="00A352F5">
        <w:rPr>
          <w:rFonts w:ascii="Palatino Linotype" w:eastAsia="Palatino Linotype" w:hAnsi="Palatino Linotype" w:cs="Palatino Linotype"/>
          <w:color w:val="000000" w:themeColor="text1"/>
          <w:lang w:val="es-CL"/>
        </w:rPr>
        <w:t xml:space="preserve">corresponde a </w:t>
      </w:r>
      <w:r w:rsidRPr="00A352F5">
        <w:rPr>
          <w:rFonts w:ascii="Palatino Linotype" w:eastAsia="Palatino Linotype" w:hAnsi="Palatino Linotype" w:cs="Palatino Linotype"/>
          <w:color w:val="000000" w:themeColor="text1"/>
          <w:lang w:val="es-CL"/>
        </w:rPr>
        <w:t>aguas de riego</w:t>
      </w:r>
      <w:r w:rsidR="00E57582" w:rsidRPr="00A352F5">
        <w:rPr>
          <w:rFonts w:ascii="Palatino Linotype" w:eastAsia="Palatino Linotype" w:hAnsi="Palatino Linotype" w:cs="Palatino Linotype"/>
          <w:color w:val="000000" w:themeColor="text1"/>
          <w:lang w:val="es-CL"/>
        </w:rPr>
        <w:t>, es decir no es potable</w:t>
      </w:r>
      <w:r w:rsidR="63291A35" w:rsidRPr="00A352F5">
        <w:rPr>
          <w:rFonts w:ascii="Palatino Linotype" w:eastAsia="Palatino Linotype" w:hAnsi="Palatino Linotype" w:cs="Palatino Linotype"/>
          <w:color w:val="000000" w:themeColor="text1"/>
          <w:lang w:val="es-CL"/>
        </w:rPr>
        <w:t xml:space="preserve">. </w:t>
      </w:r>
      <w:r w:rsidR="00E57582" w:rsidRPr="00A352F5">
        <w:rPr>
          <w:rFonts w:ascii="Palatino Linotype" w:eastAsia="Palatino Linotype" w:hAnsi="Palatino Linotype" w:cs="Palatino Linotype"/>
          <w:color w:val="000000" w:themeColor="text1"/>
          <w:lang w:val="es-CL"/>
        </w:rPr>
        <w:t>Esto representa un riesgo potencial para la salud de las personas.</w:t>
      </w:r>
    </w:p>
    <w:p w14:paraId="09782F2C" w14:textId="24B63CA1" w:rsidR="1A7D9A61" w:rsidRDefault="1A7D9A61" w:rsidP="667285CD">
      <w:pPr>
        <w:pStyle w:val="TableNumber"/>
        <w:jc w:val="both"/>
        <w:rPr>
          <w:rFonts w:ascii="Palatino Linotype" w:eastAsia="Palatino Linotype" w:hAnsi="Palatino Linotype" w:cs="Palatino Linotype"/>
          <w:color w:val="000000" w:themeColor="text1"/>
          <w:sz w:val="22"/>
          <w:szCs w:val="22"/>
        </w:rPr>
      </w:pPr>
      <w:r w:rsidRPr="667285CD">
        <w:rPr>
          <w:rFonts w:ascii="Palatino Linotype" w:eastAsia="Palatino Linotype" w:hAnsi="Palatino Linotype" w:cs="Palatino Linotype"/>
          <w:color w:val="000000" w:themeColor="text1"/>
          <w:sz w:val="22"/>
          <w:szCs w:val="22"/>
        </w:rPr>
        <w:t xml:space="preserve">La </w:t>
      </w:r>
      <w:r w:rsidR="6B9F14E5" w:rsidRPr="667285CD">
        <w:rPr>
          <w:rFonts w:ascii="Palatino Linotype" w:eastAsia="Palatino Linotype" w:hAnsi="Palatino Linotype" w:cs="Palatino Linotype"/>
          <w:color w:val="000000" w:themeColor="text1"/>
          <w:sz w:val="22"/>
          <w:szCs w:val="22"/>
        </w:rPr>
        <w:t xml:space="preserve">infraestructura de almacenamiento y distribución de </w:t>
      </w:r>
      <w:r w:rsidR="655C76C0" w:rsidRPr="667285CD">
        <w:rPr>
          <w:rFonts w:ascii="Palatino Linotype" w:eastAsia="Palatino Linotype" w:hAnsi="Palatino Linotype" w:cs="Palatino Linotype"/>
          <w:color w:val="000000" w:themeColor="text1"/>
          <w:sz w:val="22"/>
          <w:szCs w:val="22"/>
        </w:rPr>
        <w:t>agua</w:t>
      </w:r>
      <w:r w:rsidR="6B9F14E5" w:rsidRPr="667285CD">
        <w:rPr>
          <w:rFonts w:ascii="Palatino Linotype" w:eastAsia="Palatino Linotype" w:hAnsi="Palatino Linotype" w:cs="Palatino Linotype"/>
          <w:color w:val="000000" w:themeColor="text1"/>
          <w:sz w:val="22"/>
          <w:szCs w:val="22"/>
        </w:rPr>
        <w:t xml:space="preserve"> </w:t>
      </w:r>
      <w:r w:rsidR="2D8316D8" w:rsidRPr="667285CD">
        <w:rPr>
          <w:rFonts w:ascii="Palatino Linotype" w:eastAsia="Palatino Linotype" w:hAnsi="Palatino Linotype" w:cs="Palatino Linotype"/>
          <w:color w:val="000000" w:themeColor="text1"/>
          <w:sz w:val="22"/>
          <w:szCs w:val="22"/>
        </w:rPr>
        <w:t xml:space="preserve">es artesanal y </w:t>
      </w:r>
      <w:r w:rsidR="1AFE020F" w:rsidRPr="667285CD">
        <w:rPr>
          <w:rFonts w:ascii="Palatino Linotype" w:eastAsia="Palatino Linotype" w:hAnsi="Palatino Linotype" w:cs="Palatino Linotype"/>
          <w:color w:val="000000" w:themeColor="text1"/>
          <w:sz w:val="22"/>
          <w:szCs w:val="22"/>
        </w:rPr>
        <w:t>rudimentaria</w:t>
      </w:r>
      <w:r w:rsidR="00612D8A">
        <w:rPr>
          <w:rFonts w:ascii="Palatino Linotype" w:eastAsia="Palatino Linotype" w:hAnsi="Palatino Linotype" w:cs="Palatino Linotype"/>
          <w:color w:val="000000" w:themeColor="text1"/>
          <w:sz w:val="22"/>
          <w:szCs w:val="22"/>
        </w:rPr>
        <w:t>, no pudiendo asegurar el abastecimiento de las necesidades hídricas actuales de la comunidad de Maya</w:t>
      </w:r>
      <w:r w:rsidR="1AFE020F" w:rsidRPr="667285CD">
        <w:rPr>
          <w:rFonts w:ascii="Palatino Linotype" w:eastAsia="Palatino Linotype" w:hAnsi="Palatino Linotype" w:cs="Palatino Linotype"/>
          <w:color w:val="000000" w:themeColor="text1"/>
          <w:sz w:val="22"/>
          <w:szCs w:val="22"/>
        </w:rPr>
        <w:t xml:space="preserve">. </w:t>
      </w:r>
    </w:p>
    <w:p w14:paraId="0F9C7A90" w14:textId="6468FFC7" w:rsidR="6B9F14E5" w:rsidRDefault="00A352F5" w:rsidP="667285CD">
      <w:pPr>
        <w:pStyle w:val="Prrafodelista"/>
        <w:numPr>
          <w:ilvl w:val="0"/>
          <w:numId w:val="33"/>
        </w:numPr>
        <w:spacing w:after="280"/>
        <w:jc w:val="both"/>
        <w:rPr>
          <w:rFonts w:ascii="Palatino Linotype" w:eastAsia="Palatino Linotype" w:hAnsi="Palatino Linotype" w:cs="Palatino Linotype"/>
          <w:color w:val="000000" w:themeColor="text1"/>
          <w:lang w:val="es-ES"/>
        </w:rPr>
      </w:pPr>
      <w:r>
        <w:rPr>
          <w:rFonts w:ascii="Palatino Linotype" w:eastAsia="Palatino Linotype" w:hAnsi="Palatino Linotype" w:cs="Palatino Linotype"/>
          <w:color w:val="000000" w:themeColor="text1"/>
          <w:lang w:val="es-CL"/>
        </w:rPr>
        <w:t xml:space="preserve">La comunidad siente incerteza </w:t>
      </w:r>
      <w:r w:rsidR="008B4C27">
        <w:rPr>
          <w:rFonts w:ascii="Palatino Linotype" w:eastAsia="Palatino Linotype" w:hAnsi="Palatino Linotype" w:cs="Palatino Linotype"/>
          <w:color w:val="000000" w:themeColor="text1"/>
          <w:lang w:val="es-CL"/>
        </w:rPr>
        <w:t>sobre su futuro en la localidad dado la situación de escasez hídrica cada vez más extrema, esto afecta su calidad de vida.</w:t>
      </w:r>
    </w:p>
    <w:p w14:paraId="13742E8A" w14:textId="77777777" w:rsidR="00A352F5" w:rsidRDefault="1519D3B7" w:rsidP="5CB727BC">
      <w:pPr>
        <w:spacing w:before="240" w:after="240"/>
        <w:jc w:val="both"/>
        <w:rPr>
          <w:rFonts w:ascii="Palatino Linotype" w:eastAsia="Palatino Linotype" w:hAnsi="Palatino Linotype" w:cs="Palatino Linotype"/>
          <w:color w:val="000000" w:themeColor="text1"/>
          <w:lang w:val="es-ES"/>
        </w:rPr>
      </w:pPr>
      <w:r>
        <w:rPr>
          <w:noProof/>
        </w:rPr>
        <w:drawing>
          <wp:inline distT="0" distB="0" distL="0" distR="0" wp14:anchorId="35A422F3" wp14:editId="224D21F7">
            <wp:extent cx="5572125" cy="3200400"/>
            <wp:effectExtent l="0" t="0" r="0" b="0"/>
            <wp:docPr id="1670073303" name="Picture 167007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73303"/>
                    <pic:cNvPicPr/>
                  </pic:nvPicPr>
                  <pic:blipFill>
                    <a:blip r:embed="rId8">
                      <a:extLst>
                        <a:ext uri="{28A0092B-C50C-407E-A947-70E740481C1C}">
                          <a14:useLocalDpi xmlns:a14="http://schemas.microsoft.com/office/drawing/2010/main" val="0"/>
                        </a:ext>
                      </a:extLst>
                    </a:blip>
                    <a:stretch>
                      <a:fillRect/>
                    </a:stretch>
                  </pic:blipFill>
                  <pic:spPr>
                    <a:xfrm>
                      <a:off x="0" y="0"/>
                      <a:ext cx="5572125" cy="3200400"/>
                    </a:xfrm>
                    <a:prstGeom prst="rect">
                      <a:avLst/>
                    </a:prstGeom>
                  </pic:spPr>
                </pic:pic>
              </a:graphicData>
            </a:graphic>
          </wp:inline>
        </w:drawing>
      </w:r>
      <w:r>
        <w:br/>
      </w:r>
      <w:r w:rsidR="3F50FAA7" w:rsidRPr="667285CD">
        <w:rPr>
          <w:rFonts w:ascii="Palatino Linotype" w:eastAsia="Palatino Linotype" w:hAnsi="Palatino Linotype" w:cs="Palatino Linotype"/>
          <w:lang w:val="es-ES"/>
        </w:rPr>
        <w:t xml:space="preserve">Figura 1: </w:t>
      </w:r>
      <w:r w:rsidR="5C4AB974" w:rsidRPr="667285CD">
        <w:rPr>
          <w:rFonts w:ascii="Palatino Linotype" w:eastAsia="Palatino Linotype" w:hAnsi="Palatino Linotype" w:cs="Palatino Linotype"/>
          <w:color w:val="000000" w:themeColor="text1"/>
          <w:lang w:val="es-ES"/>
        </w:rPr>
        <w:t>Mapa de ubicación de la localidad de Macaya y su posición relativa respecto de Iquique y Pozo Almonte en la región de Tarapacá, Chile.</w:t>
      </w:r>
    </w:p>
    <w:p w14:paraId="70663875" w14:textId="6965A592" w:rsidR="00453440" w:rsidRDefault="590FCD0A" w:rsidP="5CB727BC">
      <w:pPr>
        <w:pStyle w:val="Ttulo2"/>
        <w:numPr>
          <w:ilvl w:val="0"/>
          <w:numId w:val="45"/>
        </w:numPr>
        <w:rPr>
          <w:rFonts w:ascii="Palatino Linotype" w:eastAsia="Palatino Linotype" w:hAnsi="Palatino Linotype" w:cs="Palatino Linotype"/>
        </w:rPr>
      </w:pPr>
      <w:bookmarkStart w:id="5" w:name="_Toc176603883"/>
      <w:r w:rsidRPr="667285CD">
        <w:rPr>
          <w:rFonts w:ascii="Palatino Linotype" w:eastAsia="Palatino Linotype" w:hAnsi="Palatino Linotype" w:cs="Palatino Linotype"/>
        </w:rPr>
        <w:t>METODOLOGÍA</w:t>
      </w:r>
      <w:bookmarkEnd w:id="5"/>
    </w:p>
    <w:p w14:paraId="57F4BD18" w14:textId="6E8696E6" w:rsidR="2ED77939" w:rsidRDefault="3CEAC617" w:rsidP="5CB727BC">
      <w:p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El proyecto </w:t>
      </w:r>
      <w:proofErr w:type="spellStart"/>
      <w:r w:rsidR="00974E43" w:rsidRPr="667285CD">
        <w:rPr>
          <w:rFonts w:ascii="Palatino Linotype" w:eastAsia="Palatino Linotype" w:hAnsi="Palatino Linotype" w:cs="Palatino Linotype"/>
          <w:lang w:val="es-ES"/>
        </w:rPr>
        <w:t>K</w:t>
      </w:r>
      <w:r w:rsidR="420A3371" w:rsidRPr="667285CD">
        <w:rPr>
          <w:rFonts w:ascii="Palatino Linotype" w:eastAsia="Palatino Linotype" w:hAnsi="Palatino Linotype" w:cs="Palatino Linotype"/>
          <w:lang w:val="es-ES"/>
        </w:rPr>
        <w:t>uskalla</w:t>
      </w:r>
      <w:proofErr w:type="spellEnd"/>
      <w:r w:rsidR="420A3371"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 xml:space="preserve">se </w:t>
      </w:r>
      <w:r w:rsidR="00974E43" w:rsidRPr="667285CD">
        <w:rPr>
          <w:rFonts w:ascii="Palatino Linotype" w:eastAsia="Palatino Linotype" w:hAnsi="Palatino Linotype" w:cs="Palatino Linotype"/>
          <w:lang w:val="es-ES"/>
        </w:rPr>
        <w:t xml:space="preserve">ideó </w:t>
      </w:r>
      <w:r w:rsidRPr="667285CD">
        <w:rPr>
          <w:rFonts w:ascii="Palatino Linotype" w:eastAsia="Palatino Linotype" w:hAnsi="Palatino Linotype" w:cs="Palatino Linotype"/>
          <w:lang w:val="es-ES"/>
        </w:rPr>
        <w:t>bajo una metodología mixta basada en el diseño</w:t>
      </w:r>
      <w:r w:rsidR="00974E43" w:rsidRPr="667285CD">
        <w:rPr>
          <w:rFonts w:ascii="Palatino Linotype" w:eastAsia="Palatino Linotype" w:hAnsi="Palatino Linotype" w:cs="Palatino Linotype"/>
          <w:lang w:val="es-ES"/>
        </w:rPr>
        <w:t xml:space="preserve"> de</w:t>
      </w:r>
      <w:r w:rsidRPr="667285CD">
        <w:rPr>
          <w:rFonts w:ascii="Palatino Linotype" w:eastAsia="Palatino Linotype" w:hAnsi="Palatino Linotype" w:cs="Palatino Linotype"/>
          <w:lang w:val="es-ES"/>
        </w:rPr>
        <w:t xml:space="preserve"> </w:t>
      </w:r>
      <w:r w:rsidR="00974E43" w:rsidRPr="667285CD">
        <w:rPr>
          <w:rFonts w:ascii="Palatino Linotype" w:eastAsia="Palatino Linotype" w:hAnsi="Palatino Linotype" w:cs="Palatino Linotype"/>
          <w:lang w:val="es-ES"/>
        </w:rPr>
        <w:t>“</w:t>
      </w:r>
      <w:r w:rsidRPr="667285CD">
        <w:rPr>
          <w:rFonts w:ascii="Palatino Linotype" w:eastAsia="Palatino Linotype" w:hAnsi="Palatino Linotype" w:cs="Palatino Linotype"/>
          <w:lang w:val="es-ES"/>
        </w:rPr>
        <w:t>participa</w:t>
      </w:r>
      <w:r w:rsidR="4E0885E5" w:rsidRPr="667285CD">
        <w:rPr>
          <w:rFonts w:ascii="Palatino Linotype" w:eastAsia="Palatino Linotype" w:hAnsi="Palatino Linotype" w:cs="Palatino Linotype"/>
          <w:lang w:val="es-ES"/>
        </w:rPr>
        <w:t>ción</w:t>
      </w:r>
      <w:r w:rsidR="3DED3D55" w:rsidRPr="667285CD">
        <w:rPr>
          <w:rFonts w:ascii="Palatino Linotype" w:eastAsia="Palatino Linotype" w:hAnsi="Palatino Linotype" w:cs="Palatino Linotype"/>
          <w:lang w:val="es-ES"/>
        </w:rPr>
        <w:t>-acción</w:t>
      </w:r>
      <w:r w:rsidR="00974E43" w:rsidRPr="667285CD">
        <w:rPr>
          <w:rFonts w:ascii="Palatino Linotype" w:eastAsia="Palatino Linotype" w:hAnsi="Palatino Linotype" w:cs="Palatino Linotype"/>
          <w:lang w:val="es-ES"/>
        </w:rPr>
        <w:t>”</w:t>
      </w:r>
      <w:r w:rsidRPr="667285CD">
        <w:rPr>
          <w:rFonts w:ascii="Palatino Linotype" w:eastAsia="Palatino Linotype" w:hAnsi="Palatino Linotype" w:cs="Palatino Linotype"/>
          <w:lang w:val="es-ES"/>
        </w:rPr>
        <w:t xml:space="preserve"> y vinculación comunitaria</w:t>
      </w:r>
      <w:r w:rsidR="4D43C8A9"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integrada al trabajo interdisciplinario de experto</w:t>
      </w:r>
      <w:r w:rsidR="0F8ACE4E" w:rsidRPr="667285CD">
        <w:rPr>
          <w:rFonts w:ascii="Palatino Linotype" w:eastAsia="Palatino Linotype" w:hAnsi="Palatino Linotype" w:cs="Palatino Linotype"/>
          <w:lang w:val="es-ES"/>
        </w:rPr>
        <w:t>s</w:t>
      </w:r>
      <w:r w:rsidR="3DB757C0"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Mediante visitas en terreno, talleres y entrevistas semiestructurada</w:t>
      </w:r>
      <w:r w:rsidR="00777791">
        <w:rPr>
          <w:rFonts w:ascii="Palatino Linotype" w:eastAsia="Palatino Linotype" w:hAnsi="Palatino Linotype" w:cs="Palatino Linotype"/>
          <w:lang w:val="es-ES"/>
        </w:rPr>
        <w:t>s</w:t>
      </w:r>
      <w:r w:rsidRPr="667285CD">
        <w:rPr>
          <w:rFonts w:ascii="Palatino Linotype" w:eastAsia="Palatino Linotype" w:hAnsi="Palatino Linotype" w:cs="Palatino Linotype"/>
          <w:lang w:val="es-ES"/>
        </w:rPr>
        <w:t xml:space="preserve"> se aseguró la incorporación de los conocimientos locales y consideraciones de los usuarios en la definición de los objetivos, estrategias y productos generados</w:t>
      </w:r>
      <w:r w:rsidR="00612D8A">
        <w:rPr>
          <w:rFonts w:ascii="Palatino Linotype" w:eastAsia="Palatino Linotype" w:hAnsi="Palatino Linotype" w:cs="Palatino Linotype"/>
          <w:lang w:val="es-ES"/>
        </w:rPr>
        <w:t xml:space="preserve"> en el marco de este proyecto</w:t>
      </w:r>
      <w:r w:rsidRPr="667285CD">
        <w:rPr>
          <w:rFonts w:ascii="Palatino Linotype" w:eastAsia="Palatino Linotype" w:hAnsi="Palatino Linotype" w:cs="Palatino Linotype"/>
          <w:lang w:val="es-ES"/>
        </w:rPr>
        <w:t xml:space="preserve">. </w:t>
      </w:r>
      <w:r w:rsidR="7F002631" w:rsidRPr="667285CD">
        <w:rPr>
          <w:rFonts w:ascii="Palatino Linotype" w:eastAsia="Palatino Linotype" w:hAnsi="Palatino Linotype" w:cs="Palatino Linotype"/>
          <w:lang w:val="es-ES"/>
        </w:rPr>
        <w:t xml:space="preserve">Cada </w:t>
      </w:r>
      <w:r w:rsidR="7F002631" w:rsidRPr="667285CD">
        <w:rPr>
          <w:rFonts w:ascii="Palatino Linotype" w:eastAsia="Palatino Linotype" w:hAnsi="Palatino Linotype" w:cs="Palatino Linotype"/>
          <w:lang w:val="es-ES"/>
        </w:rPr>
        <w:lastRenderedPageBreak/>
        <w:t xml:space="preserve">actividad cumplió con los requerimientos éticos correspondiente de consentimiento informado. </w:t>
      </w:r>
    </w:p>
    <w:p w14:paraId="319D5EB7" w14:textId="1E0CB89A" w:rsidR="1E611A27" w:rsidRDefault="1E611A27" w:rsidP="1E611A27">
      <w:pPr>
        <w:spacing w:before="80" w:after="60"/>
        <w:jc w:val="both"/>
        <w:rPr>
          <w:rFonts w:ascii="Palatino Linotype" w:eastAsia="Palatino Linotype" w:hAnsi="Palatino Linotype" w:cs="Palatino Linotype"/>
          <w:lang w:val="es-ES"/>
        </w:rPr>
      </w:pPr>
    </w:p>
    <w:p w14:paraId="1B6C2229" w14:textId="10B15383" w:rsidR="13959289" w:rsidRDefault="4170993A" w:rsidP="35C9064B">
      <w:pPr>
        <w:pStyle w:val="Ttulo3"/>
        <w:rPr>
          <w:rFonts w:ascii="Palatino Linotype" w:eastAsia="Palatino Linotype" w:hAnsi="Palatino Linotype" w:cs="Palatino Linotype"/>
          <w:lang w:val="es-ES"/>
        </w:rPr>
      </w:pPr>
      <w:bookmarkStart w:id="6" w:name="_Toc176603884"/>
      <w:r w:rsidRPr="667285CD">
        <w:rPr>
          <w:rFonts w:ascii="Palatino Linotype" w:eastAsia="Palatino Linotype" w:hAnsi="Palatino Linotype" w:cs="Palatino Linotype"/>
          <w:lang w:val="es-ES"/>
        </w:rPr>
        <w:t xml:space="preserve">2.1 </w:t>
      </w:r>
      <w:r w:rsidR="1B5B8125" w:rsidRPr="667285CD">
        <w:rPr>
          <w:rFonts w:ascii="Palatino Linotype" w:eastAsia="Palatino Linotype" w:hAnsi="Palatino Linotype" w:cs="Palatino Linotype"/>
          <w:lang w:val="es-ES"/>
        </w:rPr>
        <w:t>H</w:t>
      </w:r>
      <w:r w:rsidR="3A1759CE" w:rsidRPr="667285CD">
        <w:rPr>
          <w:rFonts w:ascii="Palatino Linotype" w:eastAsia="Palatino Linotype" w:hAnsi="Palatino Linotype" w:cs="Palatino Linotype"/>
          <w:lang w:val="es-ES"/>
        </w:rPr>
        <w:t>ITOS DE PROYECTO</w:t>
      </w:r>
      <w:r w:rsidR="1B5B8125" w:rsidRPr="667285CD">
        <w:rPr>
          <w:rFonts w:ascii="Palatino Linotype" w:eastAsia="Palatino Linotype" w:hAnsi="Palatino Linotype" w:cs="Palatino Linotype"/>
          <w:lang w:val="es-ES"/>
        </w:rPr>
        <w:t>.</w:t>
      </w:r>
      <w:bookmarkEnd w:id="6"/>
      <w:r w:rsidR="1B5B8125" w:rsidRPr="667285CD">
        <w:rPr>
          <w:rFonts w:ascii="Palatino Linotype" w:eastAsia="Palatino Linotype" w:hAnsi="Palatino Linotype" w:cs="Palatino Linotype"/>
          <w:lang w:val="es-ES"/>
        </w:rPr>
        <w:t xml:space="preserve"> </w:t>
      </w:r>
    </w:p>
    <w:p w14:paraId="2544A214" w14:textId="6699F49C" w:rsidR="20235376" w:rsidRDefault="20235376" w:rsidP="1E611A27">
      <w:p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E</w:t>
      </w:r>
      <w:r w:rsidR="6BF518E6" w:rsidRPr="667285CD">
        <w:rPr>
          <w:rFonts w:ascii="Palatino Linotype" w:eastAsia="Palatino Linotype" w:hAnsi="Palatino Linotype" w:cs="Palatino Linotype"/>
          <w:lang w:val="es-ES"/>
        </w:rPr>
        <w:t xml:space="preserve">n </w:t>
      </w:r>
      <w:r w:rsidR="3C1F5EEE" w:rsidRPr="667285CD">
        <w:rPr>
          <w:rFonts w:ascii="Palatino Linotype" w:eastAsia="Palatino Linotype" w:hAnsi="Palatino Linotype" w:cs="Palatino Linotype"/>
          <w:lang w:val="es-ES"/>
        </w:rPr>
        <w:t>Macaya</w:t>
      </w:r>
      <w:r w:rsidR="08C7F7C0" w:rsidRPr="667285CD">
        <w:rPr>
          <w:rFonts w:ascii="Palatino Linotype" w:eastAsia="Palatino Linotype" w:hAnsi="Palatino Linotype" w:cs="Palatino Linotype"/>
          <w:lang w:val="es-ES"/>
        </w:rPr>
        <w:t xml:space="preserve"> </w:t>
      </w:r>
      <w:r w:rsidR="0643E4AA" w:rsidRPr="667285CD">
        <w:rPr>
          <w:rFonts w:ascii="Palatino Linotype" w:eastAsia="Palatino Linotype" w:hAnsi="Palatino Linotype" w:cs="Palatino Linotype"/>
          <w:lang w:val="es-ES"/>
        </w:rPr>
        <w:t xml:space="preserve">el proyecto </w:t>
      </w:r>
      <w:r w:rsidR="64774087" w:rsidRPr="667285CD">
        <w:rPr>
          <w:rFonts w:ascii="Palatino Linotype" w:eastAsia="Palatino Linotype" w:hAnsi="Palatino Linotype" w:cs="Palatino Linotype"/>
          <w:lang w:val="es-ES"/>
        </w:rPr>
        <w:t>comienz</w:t>
      </w:r>
      <w:r w:rsidR="462493C9" w:rsidRPr="667285CD">
        <w:rPr>
          <w:rFonts w:ascii="Palatino Linotype" w:eastAsia="Palatino Linotype" w:hAnsi="Palatino Linotype" w:cs="Palatino Linotype"/>
          <w:lang w:val="es-ES"/>
        </w:rPr>
        <w:t xml:space="preserve">o </w:t>
      </w:r>
      <w:r w:rsidR="64774087" w:rsidRPr="667285CD">
        <w:rPr>
          <w:rFonts w:ascii="Palatino Linotype" w:eastAsia="Palatino Linotype" w:hAnsi="Palatino Linotype" w:cs="Palatino Linotype"/>
          <w:lang w:val="es-ES"/>
        </w:rPr>
        <w:t>con la visita exploratoria</w:t>
      </w:r>
      <w:r w:rsidR="290DB438" w:rsidRPr="667285CD">
        <w:rPr>
          <w:rFonts w:ascii="Palatino Linotype" w:eastAsia="Palatino Linotype" w:hAnsi="Palatino Linotype" w:cs="Palatino Linotype"/>
          <w:lang w:val="es-ES"/>
        </w:rPr>
        <w:t xml:space="preserve"> </w:t>
      </w:r>
      <w:r w:rsidR="4A0170EA" w:rsidRPr="667285CD">
        <w:rPr>
          <w:rFonts w:ascii="Palatino Linotype" w:eastAsia="Palatino Linotype" w:hAnsi="Palatino Linotype" w:cs="Palatino Linotype"/>
          <w:lang w:val="es-ES"/>
        </w:rPr>
        <w:t>de</w:t>
      </w:r>
      <w:r w:rsidR="290DB438" w:rsidRPr="667285CD">
        <w:rPr>
          <w:rFonts w:ascii="Palatino Linotype" w:eastAsia="Palatino Linotype" w:hAnsi="Palatino Linotype" w:cs="Palatino Linotype"/>
          <w:lang w:val="es-ES"/>
        </w:rPr>
        <w:t xml:space="preserve"> levantamiento de información territorial </w:t>
      </w:r>
      <w:r w:rsidR="3B5B5C9A" w:rsidRPr="667285CD">
        <w:rPr>
          <w:rFonts w:ascii="Palatino Linotype" w:eastAsia="Palatino Linotype" w:hAnsi="Palatino Linotype" w:cs="Palatino Linotype"/>
          <w:lang w:val="es-ES"/>
        </w:rPr>
        <w:t>en donde</w:t>
      </w:r>
      <w:r w:rsidR="4E8D2367" w:rsidRPr="667285CD">
        <w:rPr>
          <w:rFonts w:ascii="Palatino Linotype" w:eastAsia="Palatino Linotype" w:hAnsi="Palatino Linotype" w:cs="Palatino Linotype"/>
          <w:lang w:val="es-ES"/>
        </w:rPr>
        <w:t xml:space="preserve"> se identificaron las </w:t>
      </w:r>
      <w:r w:rsidR="3AA7CE58" w:rsidRPr="667285CD">
        <w:rPr>
          <w:rFonts w:ascii="Palatino Linotype" w:eastAsia="Palatino Linotype" w:hAnsi="Palatino Linotype" w:cs="Palatino Linotype"/>
          <w:lang w:val="es-ES"/>
        </w:rPr>
        <w:t>problemáticas</w:t>
      </w:r>
      <w:r w:rsidR="3B5B5C9A" w:rsidRPr="667285CD">
        <w:rPr>
          <w:rFonts w:ascii="Palatino Linotype" w:eastAsia="Palatino Linotype" w:hAnsi="Palatino Linotype" w:cs="Palatino Linotype"/>
          <w:lang w:val="es-ES"/>
        </w:rPr>
        <w:t xml:space="preserve"> expuestas </w:t>
      </w:r>
      <w:r w:rsidR="7CCB0ADB" w:rsidRPr="667285CD">
        <w:rPr>
          <w:rFonts w:ascii="Palatino Linotype" w:eastAsia="Palatino Linotype" w:hAnsi="Palatino Linotype" w:cs="Palatino Linotype"/>
          <w:lang w:val="es-ES"/>
        </w:rPr>
        <w:t xml:space="preserve">e </w:t>
      </w:r>
      <w:r w:rsidR="3B5B5C9A" w:rsidRPr="667285CD">
        <w:rPr>
          <w:rFonts w:ascii="Palatino Linotype" w:eastAsia="Palatino Linotype" w:hAnsi="Palatino Linotype" w:cs="Palatino Linotype"/>
          <w:lang w:val="es-ES"/>
        </w:rPr>
        <w:t>idearon</w:t>
      </w:r>
      <w:r w:rsidR="36C68184" w:rsidRPr="667285CD">
        <w:rPr>
          <w:rFonts w:ascii="Palatino Linotype" w:eastAsia="Palatino Linotype" w:hAnsi="Palatino Linotype" w:cs="Palatino Linotype"/>
          <w:lang w:val="es-ES"/>
        </w:rPr>
        <w:t xml:space="preserve"> junto a la comunidad</w:t>
      </w:r>
      <w:r w:rsidR="3B5B5C9A" w:rsidRPr="667285CD">
        <w:rPr>
          <w:rFonts w:ascii="Palatino Linotype" w:eastAsia="Palatino Linotype" w:hAnsi="Palatino Linotype" w:cs="Palatino Linotype"/>
          <w:lang w:val="es-ES"/>
        </w:rPr>
        <w:t xml:space="preserve"> </w:t>
      </w:r>
      <w:r w:rsidR="442ADDC6" w:rsidRPr="667285CD">
        <w:rPr>
          <w:rFonts w:ascii="Palatino Linotype" w:eastAsia="Palatino Linotype" w:hAnsi="Palatino Linotype" w:cs="Palatino Linotype"/>
          <w:lang w:val="es-ES"/>
        </w:rPr>
        <w:t xml:space="preserve">posibles </w:t>
      </w:r>
      <w:r w:rsidR="3B5B5C9A" w:rsidRPr="667285CD">
        <w:rPr>
          <w:rFonts w:ascii="Palatino Linotype" w:eastAsia="Palatino Linotype" w:hAnsi="Palatino Linotype" w:cs="Palatino Linotype"/>
          <w:lang w:val="es-ES"/>
        </w:rPr>
        <w:t>soluciones</w:t>
      </w:r>
      <w:r w:rsidR="6E3ACDB8" w:rsidRPr="667285CD">
        <w:rPr>
          <w:rFonts w:ascii="Palatino Linotype" w:eastAsia="Palatino Linotype" w:hAnsi="Palatino Linotype" w:cs="Palatino Linotype"/>
          <w:lang w:val="es-ES"/>
        </w:rPr>
        <w:t xml:space="preserve">, </w:t>
      </w:r>
      <w:r w:rsidR="3B5B5C9A" w:rsidRPr="667285CD">
        <w:rPr>
          <w:rFonts w:ascii="Palatino Linotype" w:eastAsia="Palatino Linotype" w:hAnsi="Palatino Linotype" w:cs="Palatino Linotype"/>
          <w:lang w:val="es-ES"/>
        </w:rPr>
        <w:t xml:space="preserve">que sentaron </w:t>
      </w:r>
      <w:r w:rsidR="74ECD1EA" w:rsidRPr="667285CD">
        <w:rPr>
          <w:rFonts w:ascii="Palatino Linotype" w:eastAsia="Palatino Linotype" w:hAnsi="Palatino Linotype" w:cs="Palatino Linotype"/>
          <w:lang w:val="es-ES"/>
        </w:rPr>
        <w:t>las bases</w:t>
      </w:r>
      <w:r w:rsidR="3B5B5C9A" w:rsidRPr="667285CD">
        <w:rPr>
          <w:rFonts w:ascii="Palatino Linotype" w:eastAsia="Palatino Linotype" w:hAnsi="Palatino Linotype" w:cs="Palatino Linotype"/>
          <w:lang w:val="es-ES"/>
        </w:rPr>
        <w:t xml:space="preserve"> </w:t>
      </w:r>
      <w:r w:rsidR="001275E4" w:rsidRPr="667285CD">
        <w:rPr>
          <w:rFonts w:ascii="Palatino Linotype" w:eastAsia="Palatino Linotype" w:hAnsi="Palatino Linotype" w:cs="Palatino Linotype"/>
          <w:lang w:val="es-ES"/>
        </w:rPr>
        <w:t xml:space="preserve">para </w:t>
      </w:r>
      <w:r w:rsidR="3B5B5C9A" w:rsidRPr="667285CD">
        <w:rPr>
          <w:rFonts w:ascii="Palatino Linotype" w:eastAsia="Palatino Linotype" w:hAnsi="Palatino Linotype" w:cs="Palatino Linotype"/>
          <w:lang w:val="es-ES"/>
        </w:rPr>
        <w:t xml:space="preserve">los objetivos </w:t>
      </w:r>
      <w:r w:rsidR="00612D8A">
        <w:rPr>
          <w:rFonts w:ascii="Palatino Linotype" w:eastAsia="Palatino Linotype" w:hAnsi="Palatino Linotype" w:cs="Palatino Linotype"/>
          <w:lang w:val="es-ES"/>
        </w:rPr>
        <w:t>del monitoreo</w:t>
      </w:r>
      <w:r w:rsidR="37C99DCC" w:rsidRPr="667285CD">
        <w:rPr>
          <w:rFonts w:ascii="Palatino Linotype" w:eastAsia="Palatino Linotype" w:hAnsi="Palatino Linotype" w:cs="Palatino Linotype"/>
          <w:lang w:val="es-ES"/>
        </w:rPr>
        <w:t xml:space="preserve">. </w:t>
      </w:r>
      <w:r w:rsidR="47B94C31" w:rsidRPr="667285CD">
        <w:rPr>
          <w:rFonts w:ascii="Palatino Linotype" w:eastAsia="Palatino Linotype" w:hAnsi="Palatino Linotype" w:cs="Palatino Linotype"/>
          <w:lang w:val="es-ES"/>
        </w:rPr>
        <w:t xml:space="preserve"> La figura </w:t>
      </w:r>
      <w:r w:rsidR="390844E0" w:rsidRPr="667285CD">
        <w:rPr>
          <w:rFonts w:ascii="Palatino Linotype" w:eastAsia="Palatino Linotype" w:hAnsi="Palatino Linotype" w:cs="Palatino Linotype"/>
          <w:lang w:val="es-ES"/>
        </w:rPr>
        <w:t>2</w:t>
      </w:r>
      <w:r w:rsidR="47B94C31" w:rsidRPr="667285CD">
        <w:rPr>
          <w:rFonts w:ascii="Palatino Linotype" w:eastAsia="Palatino Linotype" w:hAnsi="Palatino Linotype" w:cs="Palatino Linotype"/>
          <w:lang w:val="es-ES"/>
        </w:rPr>
        <w:t xml:space="preserve"> muestra</w:t>
      </w:r>
      <w:r w:rsidR="00A352F5">
        <w:rPr>
          <w:rFonts w:ascii="Palatino Linotype" w:eastAsia="Palatino Linotype" w:hAnsi="Palatino Linotype" w:cs="Palatino Linotype"/>
          <w:lang w:val="es-ES"/>
        </w:rPr>
        <w:t xml:space="preserve"> </w:t>
      </w:r>
      <w:r w:rsidR="1B863356" w:rsidRPr="667285CD">
        <w:rPr>
          <w:rFonts w:ascii="Palatino Linotype" w:eastAsia="Palatino Linotype" w:hAnsi="Palatino Linotype" w:cs="Palatino Linotype"/>
          <w:lang w:val="es-ES"/>
        </w:rPr>
        <w:t>los hitos más importantes</w:t>
      </w:r>
      <w:r w:rsidR="4C526F83" w:rsidRPr="667285CD">
        <w:rPr>
          <w:rFonts w:ascii="Palatino Linotype" w:eastAsia="Palatino Linotype" w:hAnsi="Palatino Linotype" w:cs="Palatino Linotype"/>
          <w:lang w:val="es-ES"/>
        </w:rPr>
        <w:t xml:space="preserve"> </w:t>
      </w:r>
      <w:r w:rsidR="5E5BED26" w:rsidRPr="667285CD">
        <w:rPr>
          <w:rFonts w:ascii="Palatino Linotype" w:eastAsia="Palatino Linotype" w:hAnsi="Palatino Linotype" w:cs="Palatino Linotype"/>
          <w:lang w:val="es-ES"/>
        </w:rPr>
        <w:t>en el progreso de</w:t>
      </w:r>
      <w:r w:rsidR="00A352F5">
        <w:rPr>
          <w:rFonts w:ascii="Palatino Linotype" w:eastAsia="Palatino Linotype" w:hAnsi="Palatino Linotype" w:cs="Palatino Linotype"/>
          <w:lang w:val="es-ES"/>
        </w:rPr>
        <w:t>l</w:t>
      </w:r>
      <w:r w:rsidR="52101C97" w:rsidRPr="667285CD">
        <w:rPr>
          <w:rFonts w:ascii="Palatino Linotype" w:eastAsia="Palatino Linotype" w:hAnsi="Palatino Linotype" w:cs="Palatino Linotype"/>
          <w:lang w:val="es-ES"/>
        </w:rPr>
        <w:t xml:space="preserve"> </w:t>
      </w:r>
      <w:r w:rsidR="0A6C82B8" w:rsidRPr="667285CD">
        <w:rPr>
          <w:rFonts w:ascii="Palatino Linotype" w:eastAsia="Palatino Linotype" w:hAnsi="Palatino Linotype" w:cs="Palatino Linotype"/>
          <w:lang w:val="es-ES"/>
        </w:rPr>
        <w:t xml:space="preserve">diagnóstico </w:t>
      </w:r>
      <w:r w:rsidR="0B07780B" w:rsidRPr="667285CD">
        <w:rPr>
          <w:rFonts w:ascii="Palatino Linotype" w:eastAsia="Palatino Linotype" w:hAnsi="Palatino Linotype" w:cs="Palatino Linotype"/>
          <w:lang w:val="es-ES"/>
        </w:rPr>
        <w:t>que considero</w:t>
      </w:r>
      <w:r w:rsidR="0A6C82B8" w:rsidRPr="667285CD">
        <w:rPr>
          <w:rFonts w:ascii="Palatino Linotype" w:eastAsia="Palatino Linotype" w:hAnsi="Palatino Linotype" w:cs="Palatino Linotype"/>
          <w:lang w:val="es-ES"/>
        </w:rPr>
        <w:t xml:space="preserve"> </w:t>
      </w:r>
      <w:r w:rsidR="56B445FA" w:rsidRPr="667285CD">
        <w:rPr>
          <w:rFonts w:ascii="Palatino Linotype" w:eastAsia="Palatino Linotype" w:hAnsi="Palatino Linotype" w:cs="Palatino Linotype"/>
          <w:lang w:val="es-ES"/>
        </w:rPr>
        <w:t xml:space="preserve">la </w:t>
      </w:r>
      <w:r w:rsidR="0A6C82B8" w:rsidRPr="667285CD">
        <w:rPr>
          <w:rFonts w:ascii="Palatino Linotype" w:eastAsia="Palatino Linotype" w:hAnsi="Palatino Linotype" w:cs="Palatino Linotype"/>
          <w:lang w:val="es-ES"/>
        </w:rPr>
        <w:t xml:space="preserve">implementación de sistema de </w:t>
      </w:r>
      <w:r w:rsidR="1A3AF361" w:rsidRPr="667285CD">
        <w:rPr>
          <w:rFonts w:ascii="Palatino Linotype" w:eastAsia="Palatino Linotype" w:hAnsi="Palatino Linotype" w:cs="Palatino Linotype"/>
          <w:lang w:val="es-ES"/>
        </w:rPr>
        <w:t>monitor</w:t>
      </w:r>
      <w:r w:rsidR="00C75197" w:rsidRPr="667285CD">
        <w:rPr>
          <w:rFonts w:ascii="Palatino Linotype" w:eastAsia="Palatino Linotype" w:hAnsi="Palatino Linotype" w:cs="Palatino Linotype"/>
          <w:lang w:val="es-ES"/>
        </w:rPr>
        <w:t>e</w:t>
      </w:r>
      <w:r w:rsidR="1A3AF361" w:rsidRPr="667285CD">
        <w:rPr>
          <w:rFonts w:ascii="Palatino Linotype" w:eastAsia="Palatino Linotype" w:hAnsi="Palatino Linotype" w:cs="Palatino Linotype"/>
          <w:lang w:val="es-ES"/>
        </w:rPr>
        <w:t>o</w:t>
      </w:r>
      <w:r w:rsidR="1FF3C3A3" w:rsidRPr="667285CD">
        <w:rPr>
          <w:rFonts w:ascii="Palatino Linotype" w:eastAsia="Palatino Linotype" w:hAnsi="Palatino Linotype" w:cs="Palatino Linotype"/>
          <w:lang w:val="es-ES"/>
        </w:rPr>
        <w:t xml:space="preserve"> </w:t>
      </w:r>
      <w:r w:rsidR="001275E4" w:rsidRPr="667285CD">
        <w:rPr>
          <w:rFonts w:ascii="Palatino Linotype" w:eastAsia="Palatino Linotype" w:hAnsi="Palatino Linotype" w:cs="Palatino Linotype"/>
          <w:lang w:val="es-ES"/>
        </w:rPr>
        <w:t>hídrico</w:t>
      </w:r>
      <w:r w:rsidR="4365B08E" w:rsidRPr="667285CD">
        <w:rPr>
          <w:rFonts w:ascii="Palatino Linotype" w:eastAsia="Palatino Linotype" w:hAnsi="Palatino Linotype" w:cs="Palatino Linotype"/>
          <w:lang w:val="es-ES"/>
        </w:rPr>
        <w:t xml:space="preserve"> </w:t>
      </w:r>
      <w:r w:rsidR="238E2F33" w:rsidRPr="667285CD">
        <w:rPr>
          <w:rFonts w:ascii="Palatino Linotype" w:eastAsia="Palatino Linotype" w:hAnsi="Palatino Linotype" w:cs="Palatino Linotype"/>
          <w:lang w:val="es-ES"/>
        </w:rPr>
        <w:t>par</w:t>
      </w:r>
      <w:r w:rsidR="283D7B13" w:rsidRPr="667285CD">
        <w:rPr>
          <w:rFonts w:ascii="Palatino Linotype" w:eastAsia="Palatino Linotype" w:hAnsi="Palatino Linotype" w:cs="Palatino Linotype"/>
          <w:lang w:val="es-ES"/>
        </w:rPr>
        <w:t xml:space="preserve">a la </w:t>
      </w:r>
      <w:r w:rsidR="0FB250A1" w:rsidRPr="667285CD">
        <w:rPr>
          <w:rFonts w:ascii="Palatino Linotype" w:eastAsia="Palatino Linotype" w:hAnsi="Palatino Linotype" w:cs="Palatino Linotype"/>
          <w:lang w:val="es-ES"/>
        </w:rPr>
        <w:t>generación de</w:t>
      </w:r>
      <w:r w:rsidR="283D7B13" w:rsidRPr="667285CD">
        <w:rPr>
          <w:rFonts w:ascii="Palatino Linotype" w:eastAsia="Palatino Linotype" w:hAnsi="Palatino Linotype" w:cs="Palatino Linotype"/>
          <w:lang w:val="es-ES"/>
        </w:rPr>
        <w:t xml:space="preserve"> información</w:t>
      </w:r>
      <w:r w:rsidR="0DC7FB21" w:rsidRPr="667285CD">
        <w:rPr>
          <w:rFonts w:ascii="Palatino Linotype" w:eastAsia="Palatino Linotype" w:hAnsi="Palatino Linotype" w:cs="Palatino Linotype"/>
          <w:lang w:val="es-ES"/>
        </w:rPr>
        <w:t xml:space="preserve"> relevante en la descripción y comprensión del sistem</w:t>
      </w:r>
      <w:r w:rsidR="00A352F5">
        <w:rPr>
          <w:rFonts w:ascii="Palatino Linotype" w:eastAsia="Palatino Linotype" w:hAnsi="Palatino Linotype" w:cs="Palatino Linotype"/>
          <w:lang w:val="es-ES"/>
        </w:rPr>
        <w:t xml:space="preserve">a </w:t>
      </w:r>
      <w:proofErr w:type="spellStart"/>
      <w:r w:rsidR="00A352F5">
        <w:rPr>
          <w:rFonts w:ascii="Palatino Linotype" w:eastAsia="Palatino Linotype" w:hAnsi="Palatino Linotype" w:cs="Palatino Linotype"/>
          <w:lang w:val="es-ES"/>
        </w:rPr>
        <w:t>socioecologico</w:t>
      </w:r>
      <w:proofErr w:type="spellEnd"/>
      <w:r w:rsidR="00A352F5">
        <w:rPr>
          <w:rFonts w:ascii="Palatino Linotype" w:eastAsia="Palatino Linotype" w:hAnsi="Palatino Linotype" w:cs="Palatino Linotype"/>
          <w:lang w:val="es-ES"/>
        </w:rPr>
        <w:t>.</w:t>
      </w:r>
      <w:r w:rsidR="0DC7FB21" w:rsidRPr="667285CD">
        <w:rPr>
          <w:rFonts w:ascii="Palatino Linotype" w:eastAsia="Palatino Linotype" w:hAnsi="Palatino Linotype" w:cs="Palatino Linotype"/>
          <w:lang w:val="es-ES"/>
        </w:rPr>
        <w:t xml:space="preserve"> </w:t>
      </w:r>
      <w:r w:rsidR="380D735B" w:rsidRPr="667285CD">
        <w:rPr>
          <w:rFonts w:ascii="Palatino Linotype" w:eastAsia="Palatino Linotype" w:hAnsi="Palatino Linotype" w:cs="Palatino Linotype"/>
          <w:lang w:val="es-ES"/>
        </w:rPr>
        <w:t>La información requerida</w:t>
      </w:r>
      <w:r w:rsidR="00612D8A">
        <w:rPr>
          <w:rFonts w:ascii="Palatino Linotype" w:eastAsia="Palatino Linotype" w:hAnsi="Palatino Linotype" w:cs="Palatino Linotype"/>
          <w:lang w:val="es-ES"/>
        </w:rPr>
        <w:t xml:space="preserve"> para dicho diagnóstico</w:t>
      </w:r>
      <w:r w:rsidR="380D735B" w:rsidRPr="667285CD">
        <w:rPr>
          <w:rFonts w:ascii="Palatino Linotype" w:eastAsia="Palatino Linotype" w:hAnsi="Palatino Linotype" w:cs="Palatino Linotype"/>
          <w:lang w:val="es-ES"/>
        </w:rPr>
        <w:t xml:space="preserve"> proviene de fuentes secundarias y </w:t>
      </w:r>
      <w:r w:rsidR="6A9456EA" w:rsidRPr="667285CD">
        <w:rPr>
          <w:rFonts w:ascii="Palatino Linotype" w:eastAsia="Palatino Linotype" w:hAnsi="Palatino Linotype" w:cs="Palatino Linotype"/>
          <w:lang w:val="es-ES"/>
        </w:rPr>
        <w:t xml:space="preserve">primarias </w:t>
      </w:r>
      <w:r w:rsidR="380D735B" w:rsidRPr="667285CD">
        <w:rPr>
          <w:rFonts w:ascii="Palatino Linotype" w:eastAsia="Palatino Linotype" w:hAnsi="Palatino Linotype" w:cs="Palatino Linotype"/>
          <w:lang w:val="es-ES"/>
        </w:rPr>
        <w:t xml:space="preserve">por medio de </w:t>
      </w:r>
      <w:r w:rsidR="00777791">
        <w:rPr>
          <w:rFonts w:ascii="Palatino Linotype" w:eastAsia="Palatino Linotype" w:hAnsi="Palatino Linotype" w:cs="Palatino Linotype"/>
          <w:lang w:val="es-ES"/>
        </w:rPr>
        <w:t xml:space="preserve">una </w:t>
      </w:r>
      <w:r w:rsidR="261511CC" w:rsidRPr="667285CD">
        <w:rPr>
          <w:rFonts w:ascii="Palatino Linotype" w:eastAsia="Palatino Linotype" w:hAnsi="Palatino Linotype" w:cs="Palatino Linotype"/>
          <w:lang w:val="es-ES"/>
        </w:rPr>
        <w:t xml:space="preserve">revisión bibliográfica, </w:t>
      </w:r>
      <w:r w:rsidR="380D735B" w:rsidRPr="667285CD">
        <w:rPr>
          <w:rFonts w:ascii="Palatino Linotype" w:eastAsia="Palatino Linotype" w:hAnsi="Palatino Linotype" w:cs="Palatino Linotype"/>
          <w:lang w:val="es-ES"/>
        </w:rPr>
        <w:t>talleres, entrevista</w:t>
      </w:r>
      <w:r w:rsidR="12F1D875" w:rsidRPr="667285CD">
        <w:rPr>
          <w:rFonts w:ascii="Palatino Linotype" w:eastAsia="Palatino Linotype" w:hAnsi="Palatino Linotype" w:cs="Palatino Linotype"/>
          <w:lang w:val="es-ES"/>
        </w:rPr>
        <w:t>s</w:t>
      </w:r>
      <w:r w:rsidR="380D735B" w:rsidRPr="667285CD">
        <w:rPr>
          <w:rFonts w:ascii="Palatino Linotype" w:eastAsia="Palatino Linotype" w:hAnsi="Palatino Linotype" w:cs="Palatino Linotype"/>
          <w:lang w:val="es-ES"/>
        </w:rPr>
        <w:t xml:space="preserve"> y monitoreo ambiental.</w:t>
      </w:r>
    </w:p>
    <w:p w14:paraId="0FFFD8C1" w14:textId="3C454327" w:rsidR="1E611A27" w:rsidRDefault="1E611A27" w:rsidP="1E611A27">
      <w:pPr>
        <w:spacing w:before="80" w:after="60"/>
        <w:jc w:val="both"/>
        <w:rPr>
          <w:rFonts w:ascii="Palatino Linotype" w:eastAsia="Palatino Linotype" w:hAnsi="Palatino Linotype" w:cs="Palatino Linotype"/>
          <w:lang w:val="es-ES"/>
        </w:rPr>
      </w:pPr>
    </w:p>
    <w:p w14:paraId="161EE2B8" w14:textId="31AEDAB7" w:rsidR="1067BA83" w:rsidRDefault="0F2E2539" w:rsidP="00777791">
      <w:pPr>
        <w:spacing w:before="80" w:after="60"/>
        <w:jc w:val="center"/>
        <w:rPr>
          <w:rFonts w:ascii="Palatino Linotype" w:eastAsia="Palatino Linotype" w:hAnsi="Palatino Linotype" w:cs="Palatino Linotype"/>
        </w:rPr>
      </w:pPr>
      <w:r>
        <w:rPr>
          <w:noProof/>
        </w:rPr>
        <w:drawing>
          <wp:inline distT="0" distB="0" distL="0" distR="0" wp14:anchorId="25A25382" wp14:editId="460DD21D">
            <wp:extent cx="6342077" cy="4099693"/>
            <wp:effectExtent l="0" t="0" r="0" b="2540"/>
            <wp:docPr id="447190733" name="Imagen 44719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7190733"/>
                    <pic:cNvPicPr/>
                  </pic:nvPicPr>
                  <pic:blipFill>
                    <a:blip r:embed="rId9" cstate="print">
                      <a:extLst>
                        <a:ext uri="{28A0092B-C50C-407E-A947-70E740481C1C}">
                          <a14:useLocalDpi xmlns:a14="http://schemas.microsoft.com/office/drawing/2010/main" val="0"/>
                        </a:ext>
                      </a:extLst>
                    </a:blip>
                    <a:srcRect l="3990" t="5463" r="3403" b="16998"/>
                    <a:stretch>
                      <a:fillRect/>
                    </a:stretch>
                  </pic:blipFill>
                  <pic:spPr>
                    <a:xfrm>
                      <a:off x="0" y="0"/>
                      <a:ext cx="6374228" cy="4120476"/>
                    </a:xfrm>
                    <a:prstGeom prst="rect">
                      <a:avLst/>
                    </a:prstGeom>
                  </pic:spPr>
                </pic:pic>
              </a:graphicData>
            </a:graphic>
          </wp:inline>
        </w:drawing>
      </w:r>
    </w:p>
    <w:p w14:paraId="26930ABD" w14:textId="6016E559" w:rsidR="73D5888E" w:rsidRDefault="73D5888E" w:rsidP="00777791">
      <w:pPr>
        <w:spacing w:before="80" w:after="60"/>
        <w:jc w:val="center"/>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Figura 2: Diagrama metodológico de hitos de proyecto </w:t>
      </w:r>
      <w:proofErr w:type="spellStart"/>
      <w:r w:rsidR="275DB216" w:rsidRPr="667285CD">
        <w:rPr>
          <w:rFonts w:ascii="Palatino Linotype" w:eastAsia="Palatino Linotype" w:hAnsi="Palatino Linotype" w:cs="Palatino Linotype"/>
          <w:lang w:val="es-ES"/>
        </w:rPr>
        <w:t>K</w:t>
      </w:r>
      <w:r w:rsidRPr="667285CD">
        <w:rPr>
          <w:rFonts w:ascii="Palatino Linotype" w:eastAsia="Palatino Linotype" w:hAnsi="Palatino Linotype" w:cs="Palatino Linotype"/>
          <w:lang w:val="es-ES"/>
        </w:rPr>
        <w:t>uskalla</w:t>
      </w:r>
      <w:proofErr w:type="spellEnd"/>
      <w:r w:rsidRPr="667285CD">
        <w:rPr>
          <w:rFonts w:ascii="Palatino Linotype" w:eastAsia="Palatino Linotype" w:hAnsi="Palatino Linotype" w:cs="Palatino Linotype"/>
          <w:lang w:val="es-ES"/>
        </w:rPr>
        <w:t xml:space="preserve"> en Macaya</w:t>
      </w:r>
      <w:r w:rsidR="49166247" w:rsidRPr="667285CD">
        <w:rPr>
          <w:rFonts w:ascii="Palatino Linotype" w:eastAsia="Palatino Linotype" w:hAnsi="Palatino Linotype" w:cs="Palatino Linotype"/>
          <w:lang w:val="es-ES"/>
        </w:rPr>
        <w:t>.</w:t>
      </w:r>
    </w:p>
    <w:p w14:paraId="76E0B109" w14:textId="654241AF" w:rsidR="1E611A27" w:rsidRDefault="1E611A27" w:rsidP="1E611A27">
      <w:pPr>
        <w:spacing w:before="80" w:after="60"/>
        <w:jc w:val="both"/>
        <w:rPr>
          <w:rFonts w:ascii="Palatino Linotype" w:eastAsia="Palatino Linotype" w:hAnsi="Palatino Linotype" w:cs="Palatino Linotype"/>
          <w:lang w:val="es-ES"/>
        </w:rPr>
      </w:pPr>
    </w:p>
    <w:p w14:paraId="10866711" w14:textId="56CE9B31" w:rsidR="75F51563" w:rsidRDefault="75F51563" w:rsidP="1E611A27">
      <w:p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2.2 </w:t>
      </w:r>
      <w:r w:rsidR="4623776E" w:rsidRPr="667285CD">
        <w:rPr>
          <w:rFonts w:ascii="Palatino Linotype" w:eastAsia="Palatino Linotype" w:hAnsi="Palatino Linotype" w:cs="Palatino Linotype"/>
          <w:lang w:val="es-ES"/>
        </w:rPr>
        <w:t>METODOLOGIA PLAN MAESTRO</w:t>
      </w:r>
    </w:p>
    <w:p w14:paraId="37D1D187" w14:textId="4DFE3BAF" w:rsidR="008B4C27" w:rsidRDefault="49166247" w:rsidP="1E611A27">
      <w:p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lastRenderedPageBreak/>
        <w:t xml:space="preserve">La información </w:t>
      </w:r>
      <w:r w:rsidR="7C72C89E" w:rsidRPr="667285CD">
        <w:rPr>
          <w:rFonts w:ascii="Palatino Linotype" w:eastAsia="Palatino Linotype" w:hAnsi="Palatino Linotype" w:cs="Palatino Linotype"/>
          <w:lang w:val="es-ES"/>
        </w:rPr>
        <w:t xml:space="preserve">recopilada </w:t>
      </w:r>
      <w:r w:rsidRPr="667285CD">
        <w:rPr>
          <w:rFonts w:ascii="Palatino Linotype" w:eastAsia="Palatino Linotype" w:hAnsi="Palatino Linotype" w:cs="Palatino Linotype"/>
          <w:lang w:val="es-ES"/>
        </w:rPr>
        <w:t xml:space="preserve">en el </w:t>
      </w:r>
      <w:r w:rsidR="61284058" w:rsidRPr="667285CD">
        <w:rPr>
          <w:rFonts w:ascii="Palatino Linotype" w:eastAsia="Palatino Linotype" w:hAnsi="Palatino Linotype" w:cs="Palatino Linotype"/>
          <w:lang w:val="es-ES"/>
        </w:rPr>
        <w:t>diagnóstico</w:t>
      </w:r>
      <w:r w:rsidRPr="667285CD">
        <w:rPr>
          <w:rFonts w:ascii="Palatino Linotype" w:eastAsia="Palatino Linotype" w:hAnsi="Palatino Linotype" w:cs="Palatino Linotype"/>
          <w:lang w:val="es-ES"/>
        </w:rPr>
        <w:t xml:space="preserve"> fue</w:t>
      </w:r>
      <w:r w:rsidR="00612D8A">
        <w:rPr>
          <w:rFonts w:ascii="Palatino Linotype" w:eastAsia="Palatino Linotype" w:hAnsi="Palatino Linotype" w:cs="Palatino Linotype"/>
          <w:lang w:val="es-ES"/>
        </w:rPr>
        <w:t xml:space="preserve"> un</w:t>
      </w:r>
      <w:r w:rsidRPr="667285CD">
        <w:rPr>
          <w:rFonts w:ascii="Palatino Linotype" w:eastAsia="Palatino Linotype" w:hAnsi="Palatino Linotype" w:cs="Palatino Linotype"/>
          <w:lang w:val="es-ES"/>
        </w:rPr>
        <w:t xml:space="preserve"> </w:t>
      </w:r>
      <w:r w:rsidR="70426CBA" w:rsidRPr="667285CD">
        <w:rPr>
          <w:rFonts w:ascii="Palatino Linotype" w:eastAsia="Palatino Linotype" w:hAnsi="Palatino Linotype" w:cs="Palatino Linotype"/>
          <w:lang w:val="es-ES"/>
        </w:rPr>
        <w:t>insumo esencial</w:t>
      </w:r>
      <w:r w:rsidRPr="667285CD">
        <w:rPr>
          <w:rFonts w:ascii="Palatino Linotype" w:eastAsia="Palatino Linotype" w:hAnsi="Palatino Linotype" w:cs="Palatino Linotype"/>
          <w:lang w:val="es-ES"/>
        </w:rPr>
        <w:t xml:space="preserve"> para la posterior formulación del Plan Maestro</w:t>
      </w:r>
      <w:r w:rsidRPr="667285CD">
        <w:rPr>
          <w:rFonts w:ascii="Palatino Linotype" w:eastAsia="Palatino Linotype" w:hAnsi="Palatino Linotype" w:cs="Palatino Linotype"/>
          <w:i/>
          <w:iCs/>
          <w:lang w:val="es-ES"/>
        </w:rPr>
        <w:t>.</w:t>
      </w:r>
      <w:r w:rsidR="1AD42772" w:rsidRPr="667285CD">
        <w:rPr>
          <w:rFonts w:ascii="Palatino Linotype" w:eastAsia="Palatino Linotype" w:hAnsi="Palatino Linotype" w:cs="Palatino Linotype"/>
          <w:i/>
          <w:iCs/>
          <w:lang w:val="es-ES"/>
        </w:rPr>
        <w:t xml:space="preserve"> </w:t>
      </w:r>
      <w:r w:rsidR="1AD42772" w:rsidRPr="667285CD">
        <w:rPr>
          <w:rFonts w:ascii="Palatino Linotype" w:eastAsia="Palatino Linotype" w:hAnsi="Palatino Linotype" w:cs="Palatino Linotype"/>
          <w:lang w:val="es-ES"/>
        </w:rPr>
        <w:t xml:space="preserve">Dicho </w:t>
      </w:r>
      <w:r w:rsidR="1B7DEC37" w:rsidRPr="667285CD">
        <w:rPr>
          <w:rFonts w:ascii="Palatino Linotype" w:eastAsia="Palatino Linotype" w:hAnsi="Palatino Linotype" w:cs="Palatino Linotype"/>
          <w:lang w:val="es-ES"/>
        </w:rPr>
        <w:t>P</w:t>
      </w:r>
      <w:r w:rsidR="1AD42772" w:rsidRPr="667285CD">
        <w:rPr>
          <w:rFonts w:ascii="Palatino Linotype" w:eastAsia="Palatino Linotype" w:hAnsi="Palatino Linotype" w:cs="Palatino Linotype"/>
          <w:lang w:val="es-ES"/>
        </w:rPr>
        <w:t xml:space="preserve">lan </w:t>
      </w:r>
      <w:r w:rsidR="3B2830BC" w:rsidRPr="667285CD">
        <w:rPr>
          <w:rFonts w:ascii="Palatino Linotype" w:eastAsia="Palatino Linotype" w:hAnsi="Palatino Linotype" w:cs="Palatino Linotype"/>
          <w:lang w:val="es-ES"/>
        </w:rPr>
        <w:t>Maestro</w:t>
      </w:r>
      <w:r w:rsidR="3CEAC617" w:rsidRPr="667285CD">
        <w:rPr>
          <w:rFonts w:ascii="Palatino Linotype" w:eastAsia="Palatino Linotype" w:hAnsi="Palatino Linotype" w:cs="Palatino Linotype"/>
          <w:lang w:val="es-ES"/>
        </w:rPr>
        <w:t xml:space="preserve"> fue</w:t>
      </w:r>
      <w:r w:rsidR="118B4E08" w:rsidRPr="667285CD">
        <w:rPr>
          <w:rFonts w:ascii="Palatino Linotype" w:eastAsia="Palatino Linotype" w:hAnsi="Palatino Linotype" w:cs="Palatino Linotype"/>
          <w:lang w:val="es-ES"/>
        </w:rPr>
        <w:t xml:space="preserve"> </w:t>
      </w:r>
      <w:r w:rsidR="3CEAC617" w:rsidRPr="667285CD">
        <w:rPr>
          <w:rFonts w:ascii="Palatino Linotype" w:eastAsia="Palatino Linotype" w:hAnsi="Palatino Linotype" w:cs="Palatino Linotype"/>
          <w:lang w:val="es-ES"/>
        </w:rPr>
        <w:t>desarrollad</w:t>
      </w:r>
      <w:r w:rsidR="32B3381A" w:rsidRPr="667285CD">
        <w:rPr>
          <w:rFonts w:ascii="Palatino Linotype" w:eastAsia="Palatino Linotype" w:hAnsi="Palatino Linotype" w:cs="Palatino Linotype"/>
          <w:lang w:val="es-ES"/>
        </w:rPr>
        <w:t>o</w:t>
      </w:r>
      <w:r w:rsidR="3CEAC617" w:rsidRPr="667285CD">
        <w:rPr>
          <w:rFonts w:ascii="Palatino Linotype" w:eastAsia="Palatino Linotype" w:hAnsi="Palatino Linotype" w:cs="Palatino Linotype"/>
          <w:lang w:val="es-ES"/>
        </w:rPr>
        <w:t xml:space="preserve"> bajo un</w:t>
      </w:r>
      <w:r w:rsidR="4CACA528" w:rsidRPr="667285CD">
        <w:rPr>
          <w:rFonts w:ascii="Palatino Linotype" w:eastAsia="Palatino Linotype" w:hAnsi="Palatino Linotype" w:cs="Palatino Linotype"/>
          <w:lang w:val="es-ES"/>
        </w:rPr>
        <w:t xml:space="preserve"> enfoque</w:t>
      </w:r>
      <w:r w:rsidR="3CEAC617" w:rsidRPr="667285CD">
        <w:rPr>
          <w:rFonts w:ascii="Palatino Linotype" w:eastAsia="Palatino Linotype" w:hAnsi="Palatino Linotype" w:cs="Palatino Linotype"/>
          <w:lang w:val="es-ES"/>
        </w:rPr>
        <w:t xml:space="preserve"> socio-ecológic</w:t>
      </w:r>
      <w:r w:rsidR="4EE79A08" w:rsidRPr="667285CD">
        <w:rPr>
          <w:rFonts w:ascii="Palatino Linotype" w:eastAsia="Palatino Linotype" w:hAnsi="Palatino Linotype" w:cs="Palatino Linotype"/>
          <w:lang w:val="es-ES"/>
        </w:rPr>
        <w:t>o que</w:t>
      </w:r>
      <w:r w:rsidR="29DEA7CD" w:rsidRPr="667285CD">
        <w:rPr>
          <w:rFonts w:ascii="Palatino Linotype" w:eastAsia="Palatino Linotype" w:hAnsi="Palatino Linotype" w:cs="Palatino Linotype"/>
          <w:lang w:val="es-ES"/>
        </w:rPr>
        <w:t xml:space="preserve"> contempla</w:t>
      </w:r>
      <w:r w:rsidR="34DA9D00" w:rsidRPr="667285CD">
        <w:rPr>
          <w:rFonts w:ascii="Palatino Linotype" w:eastAsia="Palatino Linotype" w:hAnsi="Palatino Linotype" w:cs="Palatino Linotype"/>
          <w:lang w:val="es-ES"/>
        </w:rPr>
        <w:t xml:space="preserve"> </w:t>
      </w:r>
      <w:r w:rsidR="00777791">
        <w:rPr>
          <w:rFonts w:ascii="Palatino Linotype" w:eastAsia="Palatino Linotype" w:hAnsi="Palatino Linotype" w:cs="Palatino Linotype"/>
          <w:lang w:val="es-ES"/>
        </w:rPr>
        <w:t>cinco</w:t>
      </w:r>
      <w:r w:rsidR="3CEAC617" w:rsidRPr="667285CD">
        <w:rPr>
          <w:rFonts w:ascii="Palatino Linotype" w:eastAsia="Palatino Linotype" w:hAnsi="Palatino Linotype" w:cs="Palatino Linotype"/>
          <w:lang w:val="es-ES"/>
        </w:rPr>
        <w:t xml:space="preserve"> </w:t>
      </w:r>
      <w:r w:rsidR="54B66170" w:rsidRPr="667285CD">
        <w:rPr>
          <w:rFonts w:ascii="Palatino Linotype" w:eastAsia="Palatino Linotype" w:hAnsi="Palatino Linotype" w:cs="Palatino Linotype"/>
          <w:lang w:val="es-ES"/>
        </w:rPr>
        <w:t>(</w:t>
      </w:r>
      <w:r w:rsidR="00777791">
        <w:rPr>
          <w:rFonts w:ascii="Palatino Linotype" w:eastAsia="Palatino Linotype" w:hAnsi="Palatino Linotype" w:cs="Palatino Linotype"/>
          <w:lang w:val="es-ES"/>
        </w:rPr>
        <w:t>5</w:t>
      </w:r>
      <w:r w:rsidR="54B66170" w:rsidRPr="667285CD">
        <w:rPr>
          <w:rFonts w:ascii="Palatino Linotype" w:eastAsia="Palatino Linotype" w:hAnsi="Palatino Linotype" w:cs="Palatino Linotype"/>
          <w:lang w:val="es-ES"/>
        </w:rPr>
        <w:t xml:space="preserve">) </w:t>
      </w:r>
      <w:r w:rsidR="3CEAC617" w:rsidRPr="667285CD">
        <w:rPr>
          <w:rFonts w:ascii="Palatino Linotype" w:eastAsia="Palatino Linotype" w:hAnsi="Palatino Linotype" w:cs="Palatino Linotype"/>
          <w:lang w:val="es-ES"/>
        </w:rPr>
        <w:t xml:space="preserve">etapas dentro de tres </w:t>
      </w:r>
      <w:r w:rsidR="1DA90644" w:rsidRPr="667285CD">
        <w:rPr>
          <w:rFonts w:ascii="Palatino Linotype" w:eastAsia="Palatino Linotype" w:hAnsi="Palatino Linotype" w:cs="Palatino Linotype"/>
          <w:lang w:val="es-ES"/>
        </w:rPr>
        <w:t xml:space="preserve">(3) </w:t>
      </w:r>
      <w:r w:rsidR="3CEAC617" w:rsidRPr="667285CD">
        <w:rPr>
          <w:rFonts w:ascii="Palatino Linotype" w:eastAsia="Palatino Linotype" w:hAnsi="Palatino Linotype" w:cs="Palatino Linotype"/>
          <w:lang w:val="es-ES"/>
        </w:rPr>
        <w:t xml:space="preserve">Fases de trabajo: i) Revisión de antecedentes y análisis del diagnóstico; </w:t>
      </w:r>
      <w:proofErr w:type="spellStart"/>
      <w:r w:rsidR="3CEAC617" w:rsidRPr="667285CD">
        <w:rPr>
          <w:rFonts w:ascii="Palatino Linotype" w:eastAsia="Palatino Linotype" w:hAnsi="Palatino Linotype" w:cs="Palatino Linotype"/>
          <w:lang w:val="es-ES"/>
        </w:rPr>
        <w:t>ii</w:t>
      </w:r>
      <w:proofErr w:type="spellEnd"/>
      <w:r w:rsidR="3CEAC617" w:rsidRPr="667285CD">
        <w:rPr>
          <w:rFonts w:ascii="Palatino Linotype" w:eastAsia="Palatino Linotype" w:hAnsi="Palatino Linotype" w:cs="Palatino Linotype"/>
          <w:lang w:val="es-ES"/>
        </w:rPr>
        <w:t xml:space="preserve">) </w:t>
      </w:r>
      <w:r w:rsidR="60795C0B" w:rsidRPr="667285CD">
        <w:rPr>
          <w:rFonts w:ascii="Palatino Linotype" w:eastAsia="Palatino Linotype" w:hAnsi="Palatino Linotype" w:cs="Palatino Linotype"/>
          <w:lang w:val="es-ES"/>
        </w:rPr>
        <w:t>I</w:t>
      </w:r>
      <w:r w:rsidR="3CEAC617" w:rsidRPr="667285CD">
        <w:rPr>
          <w:rFonts w:ascii="Palatino Linotype" w:eastAsia="Palatino Linotype" w:hAnsi="Palatino Linotype" w:cs="Palatino Linotype"/>
          <w:lang w:val="es-ES"/>
        </w:rPr>
        <w:t xml:space="preserve">dentificación de escenarios </w:t>
      </w:r>
      <w:r w:rsidR="172EAF84" w:rsidRPr="667285CD">
        <w:rPr>
          <w:rFonts w:ascii="Palatino Linotype" w:eastAsia="Palatino Linotype" w:hAnsi="Palatino Linotype" w:cs="Palatino Linotype"/>
          <w:lang w:val="es-ES"/>
        </w:rPr>
        <w:t xml:space="preserve">futuros </w:t>
      </w:r>
      <w:r w:rsidR="0B5DEA14" w:rsidRPr="667285CD">
        <w:rPr>
          <w:rFonts w:ascii="Palatino Linotype" w:eastAsia="Palatino Linotype" w:hAnsi="Palatino Linotype" w:cs="Palatino Linotype"/>
          <w:lang w:val="es-ES"/>
        </w:rPr>
        <w:t>posibles</w:t>
      </w:r>
      <w:r w:rsidR="3CEAC617" w:rsidRPr="667285CD">
        <w:rPr>
          <w:rFonts w:ascii="Palatino Linotype" w:eastAsia="Palatino Linotype" w:hAnsi="Palatino Linotype" w:cs="Palatino Linotype"/>
          <w:lang w:val="es-ES"/>
        </w:rPr>
        <w:t xml:space="preserve">; </w:t>
      </w:r>
      <w:proofErr w:type="spellStart"/>
      <w:r w:rsidR="3CEAC617" w:rsidRPr="667285CD">
        <w:rPr>
          <w:rFonts w:ascii="Palatino Linotype" w:eastAsia="Palatino Linotype" w:hAnsi="Palatino Linotype" w:cs="Palatino Linotype"/>
          <w:lang w:val="es-ES"/>
        </w:rPr>
        <w:t>iii</w:t>
      </w:r>
      <w:proofErr w:type="spellEnd"/>
      <w:r w:rsidR="3CEAC617" w:rsidRPr="667285CD">
        <w:rPr>
          <w:rFonts w:ascii="Palatino Linotype" w:eastAsia="Palatino Linotype" w:hAnsi="Palatino Linotype" w:cs="Palatino Linotype"/>
          <w:lang w:val="es-ES"/>
        </w:rPr>
        <w:t>) Definición de objetivos del</w:t>
      </w:r>
      <w:r w:rsidR="0499E4DA" w:rsidRPr="667285CD">
        <w:rPr>
          <w:rFonts w:ascii="Palatino Linotype" w:eastAsia="Palatino Linotype" w:hAnsi="Palatino Linotype" w:cs="Palatino Linotype"/>
          <w:lang w:val="es-ES"/>
        </w:rPr>
        <w:t xml:space="preserve"> Plan Maestro</w:t>
      </w:r>
      <w:r w:rsidR="3CEAC617" w:rsidRPr="667285CD">
        <w:rPr>
          <w:rFonts w:ascii="Palatino Linotype" w:eastAsia="Palatino Linotype" w:hAnsi="Palatino Linotype" w:cs="Palatino Linotype"/>
          <w:lang w:val="es-ES"/>
        </w:rPr>
        <w:t xml:space="preserve">, </w:t>
      </w:r>
      <w:proofErr w:type="spellStart"/>
      <w:r w:rsidR="3CEAC617" w:rsidRPr="667285CD">
        <w:rPr>
          <w:rFonts w:ascii="Palatino Linotype" w:eastAsia="Palatino Linotype" w:hAnsi="Palatino Linotype" w:cs="Palatino Linotype"/>
          <w:lang w:val="es-ES"/>
        </w:rPr>
        <w:t>iv</w:t>
      </w:r>
      <w:proofErr w:type="spellEnd"/>
      <w:r w:rsidR="3CEAC617" w:rsidRPr="667285CD">
        <w:rPr>
          <w:rFonts w:ascii="Palatino Linotype" w:eastAsia="Palatino Linotype" w:hAnsi="Palatino Linotype" w:cs="Palatino Linotype"/>
          <w:lang w:val="es-ES"/>
        </w:rPr>
        <w:t xml:space="preserve">) Definición </w:t>
      </w:r>
      <w:r w:rsidR="774D893A" w:rsidRPr="667285CD">
        <w:rPr>
          <w:rFonts w:ascii="Palatino Linotype" w:eastAsia="Palatino Linotype" w:hAnsi="Palatino Linotype" w:cs="Palatino Linotype"/>
          <w:lang w:val="es-ES"/>
        </w:rPr>
        <w:t xml:space="preserve">de </w:t>
      </w:r>
      <w:r w:rsidR="3542968E" w:rsidRPr="667285CD">
        <w:rPr>
          <w:rFonts w:ascii="Palatino Linotype" w:eastAsia="Palatino Linotype" w:hAnsi="Palatino Linotype" w:cs="Palatino Linotype"/>
          <w:lang w:val="es-ES"/>
        </w:rPr>
        <w:t xml:space="preserve">líneas </w:t>
      </w:r>
      <w:r w:rsidR="3EF1683C" w:rsidRPr="667285CD">
        <w:rPr>
          <w:rFonts w:ascii="Palatino Linotype" w:eastAsia="Palatino Linotype" w:hAnsi="Palatino Linotype" w:cs="Palatino Linotype"/>
          <w:lang w:val="es-ES"/>
        </w:rPr>
        <w:t xml:space="preserve">estratégicas, </w:t>
      </w:r>
      <w:r w:rsidR="3CEAC617" w:rsidRPr="667285CD">
        <w:rPr>
          <w:rFonts w:ascii="Palatino Linotype" w:eastAsia="Palatino Linotype" w:hAnsi="Palatino Linotype" w:cs="Palatino Linotype"/>
          <w:lang w:val="es-ES"/>
        </w:rPr>
        <w:t xml:space="preserve">v) Validación del </w:t>
      </w:r>
      <w:r w:rsidR="59BF6A56" w:rsidRPr="667285CD">
        <w:rPr>
          <w:rFonts w:ascii="Palatino Linotype" w:eastAsia="Palatino Linotype" w:hAnsi="Palatino Linotype" w:cs="Palatino Linotype"/>
          <w:lang w:val="es-ES"/>
        </w:rPr>
        <w:t>Plan Maestro</w:t>
      </w:r>
      <w:r w:rsidR="00777791">
        <w:rPr>
          <w:rFonts w:ascii="Palatino Linotype" w:eastAsia="Palatino Linotype" w:hAnsi="Palatino Linotype" w:cs="Palatino Linotype"/>
          <w:lang w:val="es-ES"/>
        </w:rPr>
        <w:t>.</w:t>
      </w:r>
    </w:p>
    <w:p w14:paraId="2A3F505C" w14:textId="321CD149" w:rsidR="49166247" w:rsidRDefault="49166247" w:rsidP="1E611A27">
      <w:pPr>
        <w:spacing w:before="80" w:after="60"/>
        <w:jc w:val="both"/>
        <w:rPr>
          <w:rFonts w:ascii="Palatino Linotype" w:eastAsia="Palatino Linotype" w:hAnsi="Palatino Linotype" w:cs="Palatino Linotype"/>
          <w:lang w:val="es-ES"/>
        </w:rPr>
      </w:pPr>
    </w:p>
    <w:p w14:paraId="75266BF7" w14:textId="525E11C5" w:rsidR="2ED77939" w:rsidRDefault="1C8C62B0" w:rsidP="667285CD">
      <w:pPr>
        <w:spacing w:before="80" w:after="60"/>
        <w:jc w:val="both"/>
        <w:rPr>
          <w:rFonts w:ascii="Palatino Linotype" w:eastAsia="Palatino Linotype" w:hAnsi="Palatino Linotype" w:cs="Palatino Linotype"/>
        </w:rPr>
      </w:pPr>
      <w:r>
        <w:rPr>
          <w:noProof/>
        </w:rPr>
        <w:drawing>
          <wp:inline distT="0" distB="0" distL="0" distR="0" wp14:anchorId="36EB321E" wp14:editId="3543447F">
            <wp:extent cx="4708534" cy="3322916"/>
            <wp:effectExtent l="0" t="0" r="0" b="0"/>
            <wp:docPr id="887267687" name="Imagen 8872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7267687"/>
                    <pic:cNvPicPr/>
                  </pic:nvPicPr>
                  <pic:blipFill>
                    <a:blip r:embed="rId10" cstate="print">
                      <a:extLst>
                        <a:ext uri="{28A0092B-C50C-407E-A947-70E740481C1C}">
                          <a14:useLocalDpi xmlns:a14="http://schemas.microsoft.com/office/drawing/2010/main" val="0"/>
                        </a:ext>
                      </a:extLst>
                    </a:blip>
                    <a:srcRect l="3521" t="5250" r="18544" b="9775"/>
                    <a:stretch>
                      <a:fillRect/>
                    </a:stretch>
                  </pic:blipFill>
                  <pic:spPr>
                    <a:xfrm>
                      <a:off x="0" y="0"/>
                      <a:ext cx="4708534" cy="3322916"/>
                    </a:xfrm>
                    <a:prstGeom prst="rect">
                      <a:avLst/>
                    </a:prstGeom>
                  </pic:spPr>
                </pic:pic>
              </a:graphicData>
            </a:graphic>
          </wp:inline>
        </w:drawing>
      </w:r>
    </w:p>
    <w:p w14:paraId="6ECC5373" w14:textId="3DAF2B3D" w:rsidR="4C4CE611" w:rsidRDefault="4C4CE611" w:rsidP="5CB727BC">
      <w:p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Figura 3: </w:t>
      </w:r>
      <w:r w:rsidR="4E8C97BA" w:rsidRPr="667285CD">
        <w:rPr>
          <w:rFonts w:ascii="Palatino Linotype" w:eastAsia="Palatino Linotype" w:hAnsi="Palatino Linotype" w:cs="Palatino Linotype"/>
          <w:lang w:val="es-ES"/>
        </w:rPr>
        <w:t>D</w:t>
      </w:r>
      <w:r w:rsidRPr="667285CD">
        <w:rPr>
          <w:rFonts w:ascii="Palatino Linotype" w:eastAsia="Palatino Linotype" w:hAnsi="Palatino Linotype" w:cs="Palatino Linotype"/>
          <w:lang w:val="es-ES"/>
        </w:rPr>
        <w:t>iagrama metodológico para la formulación de</w:t>
      </w:r>
      <w:r w:rsidR="7A7E9E19" w:rsidRPr="667285CD">
        <w:rPr>
          <w:rFonts w:ascii="Palatino Linotype" w:eastAsia="Palatino Linotype" w:hAnsi="Palatino Linotype" w:cs="Palatino Linotype"/>
          <w:lang w:val="es-ES"/>
        </w:rPr>
        <w:t>l Plan Maestro</w:t>
      </w:r>
      <w:r w:rsidR="6957424C" w:rsidRPr="667285CD">
        <w:rPr>
          <w:rFonts w:ascii="Palatino Linotype" w:eastAsia="Palatino Linotype" w:hAnsi="Palatino Linotype" w:cs="Palatino Linotype"/>
          <w:lang w:val="es-ES"/>
        </w:rPr>
        <w:t xml:space="preserve"> de </w:t>
      </w:r>
      <w:r w:rsidR="01F1028C" w:rsidRPr="667285CD">
        <w:rPr>
          <w:rFonts w:ascii="Palatino Linotype" w:eastAsia="Palatino Linotype" w:hAnsi="Palatino Linotype" w:cs="Palatino Linotype"/>
          <w:lang w:val="es-ES"/>
        </w:rPr>
        <w:t>Gestión</w:t>
      </w:r>
      <w:r w:rsidR="7A7E9E19" w:rsidRPr="667285CD">
        <w:rPr>
          <w:rFonts w:ascii="Palatino Linotype" w:eastAsia="Palatino Linotype" w:hAnsi="Palatino Linotype" w:cs="Palatino Linotype"/>
          <w:lang w:val="es-ES"/>
        </w:rPr>
        <w:t xml:space="preserve"> Hídric</w:t>
      </w:r>
      <w:r w:rsidR="17E3F13D" w:rsidRPr="667285CD">
        <w:rPr>
          <w:rFonts w:ascii="Palatino Linotype" w:eastAsia="Palatino Linotype" w:hAnsi="Palatino Linotype" w:cs="Palatino Linotype"/>
          <w:lang w:val="es-ES"/>
        </w:rPr>
        <w:t>a</w:t>
      </w:r>
      <w:r w:rsidR="7A7E9E19" w:rsidRPr="667285CD">
        <w:rPr>
          <w:rFonts w:ascii="Palatino Linotype" w:eastAsia="Palatino Linotype" w:hAnsi="Palatino Linotype" w:cs="Palatino Linotype"/>
          <w:lang w:val="es-ES"/>
        </w:rPr>
        <w:t xml:space="preserve"> para Macaya</w:t>
      </w:r>
      <w:r w:rsidRPr="667285CD">
        <w:rPr>
          <w:rFonts w:ascii="Palatino Linotype" w:eastAsia="Palatino Linotype" w:hAnsi="Palatino Linotype" w:cs="Palatino Linotype"/>
          <w:lang w:val="es-ES"/>
        </w:rPr>
        <w:t xml:space="preserve"> </w:t>
      </w:r>
    </w:p>
    <w:p w14:paraId="7C7CB3F7" w14:textId="6F9CF056" w:rsidR="4B13B2F9" w:rsidRDefault="3BD91B73" w:rsidP="667285CD">
      <w:pPr>
        <w:pStyle w:val="Ttulo2"/>
        <w:rPr>
          <w:rFonts w:ascii="Palatino Linotype" w:eastAsia="Palatino Linotype" w:hAnsi="Palatino Linotype" w:cs="Palatino Linotype"/>
        </w:rPr>
      </w:pPr>
      <w:bookmarkStart w:id="7" w:name="_Toc176603885"/>
      <w:r w:rsidRPr="667285CD">
        <w:rPr>
          <w:rFonts w:ascii="Palatino Linotype" w:eastAsia="Palatino Linotype" w:hAnsi="Palatino Linotype" w:cs="Palatino Linotype"/>
        </w:rPr>
        <w:t>3</w:t>
      </w:r>
      <w:r w:rsidR="58B2B030" w:rsidRPr="667285CD">
        <w:rPr>
          <w:rFonts w:ascii="Palatino Linotype" w:eastAsia="Palatino Linotype" w:hAnsi="Palatino Linotype" w:cs="Palatino Linotype"/>
        </w:rPr>
        <w:t>.</w:t>
      </w:r>
      <w:r w:rsidRPr="667285CD">
        <w:rPr>
          <w:rFonts w:ascii="Palatino Linotype" w:eastAsia="Palatino Linotype" w:hAnsi="Palatino Linotype" w:cs="Palatino Linotype"/>
        </w:rPr>
        <w:t xml:space="preserve"> FORMULACI</w:t>
      </w:r>
      <w:r w:rsidR="264D6356" w:rsidRPr="667285CD">
        <w:rPr>
          <w:rFonts w:ascii="Palatino Linotype" w:eastAsia="Palatino Linotype" w:hAnsi="Palatino Linotype" w:cs="Palatino Linotype"/>
        </w:rPr>
        <w:t>Ó</w:t>
      </w:r>
      <w:r w:rsidRPr="667285CD">
        <w:rPr>
          <w:rFonts w:ascii="Palatino Linotype" w:eastAsia="Palatino Linotype" w:hAnsi="Palatino Linotype" w:cs="Palatino Linotype"/>
        </w:rPr>
        <w:t>N</w:t>
      </w:r>
      <w:bookmarkEnd w:id="7"/>
    </w:p>
    <w:p w14:paraId="14862C21" w14:textId="14F514DD" w:rsidR="4B13B2F9" w:rsidRDefault="0318584F" w:rsidP="35C9064B">
      <w:pPr>
        <w:pStyle w:val="Ttulo3"/>
        <w:rPr>
          <w:rFonts w:ascii="Palatino Linotype" w:eastAsia="Palatino Linotype" w:hAnsi="Palatino Linotype" w:cs="Palatino Linotype"/>
          <w:b/>
          <w:bCs/>
        </w:rPr>
      </w:pPr>
      <w:bookmarkStart w:id="8" w:name="_Toc176603886"/>
      <w:r w:rsidRPr="667285CD">
        <w:rPr>
          <w:rFonts w:ascii="Palatino Linotype" w:eastAsia="Palatino Linotype" w:hAnsi="Palatino Linotype" w:cs="Palatino Linotype"/>
        </w:rPr>
        <w:t xml:space="preserve">3.1 </w:t>
      </w:r>
      <w:r w:rsidR="26533ED6" w:rsidRPr="667285CD">
        <w:rPr>
          <w:rFonts w:ascii="Palatino Linotype" w:eastAsia="Palatino Linotype" w:hAnsi="Palatino Linotype" w:cs="Palatino Linotype"/>
        </w:rPr>
        <w:t xml:space="preserve">ETAPA I: </w:t>
      </w:r>
      <w:r w:rsidR="0DEBA98B" w:rsidRPr="667285CD">
        <w:rPr>
          <w:rFonts w:ascii="Palatino Linotype" w:eastAsia="Palatino Linotype" w:hAnsi="Palatino Linotype" w:cs="Palatino Linotype"/>
        </w:rPr>
        <w:t>REVISIÓN DE ANTECEDENTES Y ANÁLISIS DEL DIAGNÓSTICO</w:t>
      </w:r>
      <w:bookmarkEnd w:id="8"/>
    </w:p>
    <w:p w14:paraId="0BE5F57E" w14:textId="651A2926" w:rsidR="68C699CD" w:rsidRDefault="68C699CD" w:rsidP="5CB727BC">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La formulación del Plan Maestro sigue las directrices de documentos gubernamentales </w:t>
      </w:r>
      <w:r w:rsidR="27984F5C" w:rsidRPr="667285CD">
        <w:rPr>
          <w:rFonts w:ascii="Palatino Linotype" w:eastAsia="Palatino Linotype" w:hAnsi="Palatino Linotype" w:cs="Palatino Linotype"/>
          <w:lang w:val="es-ES"/>
        </w:rPr>
        <w:t xml:space="preserve">y estudios académicos </w:t>
      </w:r>
      <w:r w:rsidRPr="667285CD">
        <w:rPr>
          <w:rFonts w:ascii="Palatino Linotype" w:eastAsia="Palatino Linotype" w:hAnsi="Palatino Linotype" w:cs="Palatino Linotype"/>
          <w:lang w:val="es-ES"/>
        </w:rPr>
        <w:t>de similar naturaleza o relacionados con la gestión del agua</w:t>
      </w:r>
      <w:r w:rsidR="76B99942" w:rsidRPr="667285CD">
        <w:rPr>
          <w:rFonts w:ascii="Palatino Linotype" w:eastAsia="Palatino Linotype" w:hAnsi="Palatino Linotype" w:cs="Palatino Linotype"/>
          <w:lang w:val="es-ES"/>
        </w:rPr>
        <w:t>. Algunos de los cuales son:</w:t>
      </w:r>
      <w:r w:rsidRPr="667285CD">
        <w:rPr>
          <w:rFonts w:ascii="Palatino Linotype" w:eastAsia="Palatino Linotype" w:hAnsi="Palatino Linotype" w:cs="Palatino Linotype"/>
          <w:lang w:val="es-ES"/>
        </w:rPr>
        <w:t xml:space="preserve"> </w:t>
      </w:r>
    </w:p>
    <w:p w14:paraId="0E9C6DB5" w14:textId="6AE10126"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Plan Maestro del recurso hídrico, región de </w:t>
      </w:r>
      <w:r w:rsidR="00476B15" w:rsidRPr="667285CD">
        <w:rPr>
          <w:rFonts w:ascii="Palatino Linotype" w:eastAsia="Palatino Linotype" w:hAnsi="Palatino Linotype" w:cs="Palatino Linotype"/>
          <w:lang w:val="es-ES"/>
        </w:rPr>
        <w:t>Tarapacá</w:t>
      </w:r>
    </w:p>
    <w:p w14:paraId="73C3EC2F" w14:textId="26FBB2D5"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rPr>
        <w:t xml:space="preserve">Plan Estratégico de gestión hídrica en la cuenca de la </w:t>
      </w:r>
      <w:r w:rsidR="00476B15" w:rsidRPr="667285CD">
        <w:rPr>
          <w:rFonts w:ascii="Palatino Linotype" w:eastAsia="Palatino Linotype" w:hAnsi="Palatino Linotype" w:cs="Palatino Linotype"/>
        </w:rPr>
        <w:t>P</w:t>
      </w:r>
      <w:r w:rsidRPr="667285CD">
        <w:rPr>
          <w:rFonts w:ascii="Palatino Linotype" w:eastAsia="Palatino Linotype" w:hAnsi="Palatino Linotype" w:cs="Palatino Linotype"/>
        </w:rPr>
        <w:t xml:space="preserve">ampa del </w:t>
      </w:r>
      <w:r w:rsidR="00476B15" w:rsidRPr="667285CD">
        <w:rPr>
          <w:rFonts w:ascii="Palatino Linotype" w:eastAsia="Palatino Linotype" w:hAnsi="Palatino Linotype" w:cs="Palatino Linotype"/>
        </w:rPr>
        <w:t>T</w:t>
      </w:r>
      <w:r w:rsidRPr="667285CD">
        <w:rPr>
          <w:rFonts w:ascii="Palatino Linotype" w:eastAsia="Palatino Linotype" w:hAnsi="Palatino Linotype" w:cs="Palatino Linotype"/>
        </w:rPr>
        <w:t xml:space="preserve">amarugal. </w:t>
      </w:r>
    </w:p>
    <w:p w14:paraId="2AAFD438" w14:textId="77777777"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rPr>
        <w:t>Diagnóstico para el Plan Maestro de Recursos Hídricos, SIT 290, DGA, 2013.</w:t>
      </w:r>
    </w:p>
    <w:p w14:paraId="7213C82F" w14:textId="77777777"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rPr>
        <w:lastRenderedPageBreak/>
        <w:t>Estrategia Nacional de Recursos Hídricos (ENRH).</w:t>
      </w:r>
    </w:p>
    <w:p w14:paraId="2420F94C" w14:textId="11681DB9"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rPr>
        <w:t xml:space="preserve">Plan de </w:t>
      </w:r>
      <w:r w:rsidR="00476B15" w:rsidRPr="667285CD">
        <w:rPr>
          <w:rFonts w:ascii="Palatino Linotype" w:eastAsia="Palatino Linotype" w:hAnsi="Palatino Linotype" w:cs="Palatino Linotype"/>
        </w:rPr>
        <w:t>A</w:t>
      </w:r>
      <w:r w:rsidRPr="667285CD">
        <w:rPr>
          <w:rFonts w:ascii="Palatino Linotype" w:eastAsia="Palatino Linotype" w:hAnsi="Palatino Linotype" w:cs="Palatino Linotype"/>
        </w:rPr>
        <w:t xml:space="preserve">daptación al </w:t>
      </w:r>
      <w:r w:rsidR="00476B15" w:rsidRPr="667285CD">
        <w:rPr>
          <w:rFonts w:ascii="Palatino Linotype" w:eastAsia="Palatino Linotype" w:hAnsi="Palatino Linotype" w:cs="Palatino Linotype"/>
        </w:rPr>
        <w:t>C</w:t>
      </w:r>
      <w:r w:rsidRPr="667285CD">
        <w:rPr>
          <w:rFonts w:ascii="Palatino Linotype" w:eastAsia="Palatino Linotype" w:hAnsi="Palatino Linotype" w:cs="Palatino Linotype"/>
        </w:rPr>
        <w:t xml:space="preserve">ambio </w:t>
      </w:r>
      <w:r w:rsidR="00476B15" w:rsidRPr="667285CD">
        <w:rPr>
          <w:rFonts w:ascii="Palatino Linotype" w:eastAsia="Palatino Linotype" w:hAnsi="Palatino Linotype" w:cs="Palatino Linotype"/>
        </w:rPr>
        <w:t>C</w:t>
      </w:r>
      <w:r w:rsidRPr="667285CD">
        <w:rPr>
          <w:rFonts w:ascii="Palatino Linotype" w:eastAsia="Palatino Linotype" w:hAnsi="Palatino Linotype" w:cs="Palatino Linotype"/>
        </w:rPr>
        <w:t xml:space="preserve">limático. </w:t>
      </w:r>
    </w:p>
    <w:p w14:paraId="6B9DDF00" w14:textId="77777777"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rPr>
        <w:t xml:space="preserve">Plan Estratégico de Recursos Hídricos de la cuenca.  </w:t>
      </w:r>
    </w:p>
    <w:p w14:paraId="4280051F" w14:textId="77777777" w:rsidR="68C699CD" w:rsidRDefault="68C699CD" w:rsidP="5CB727BC">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rPr>
        <w:t xml:space="preserve">Ley Marco de Cambio Climático. </w:t>
      </w:r>
    </w:p>
    <w:p w14:paraId="6BE77E66" w14:textId="12A389B8" w:rsidR="3C325663" w:rsidRDefault="3C325663" w:rsidP="1E611A27">
      <w:pPr>
        <w:numPr>
          <w:ilvl w:val="0"/>
          <w:numId w:val="60"/>
        </w:numPr>
        <w:shd w:val="clear" w:color="auto" w:fill="FFFFFF" w:themeFill="background1"/>
        <w:ind w:left="1440"/>
        <w:rPr>
          <w:rFonts w:ascii="Palatino Linotype" w:eastAsia="Palatino Linotype" w:hAnsi="Palatino Linotype" w:cs="Palatino Linotype"/>
        </w:rPr>
      </w:pPr>
      <w:r w:rsidRPr="667285CD">
        <w:rPr>
          <w:rFonts w:ascii="Palatino Linotype" w:eastAsia="Palatino Linotype" w:hAnsi="Palatino Linotype" w:cs="Palatino Linotype"/>
          <w:lang w:val="es-ES"/>
        </w:rPr>
        <w:t xml:space="preserve">Anteproyecto </w:t>
      </w:r>
      <w:r w:rsidR="689B7C76" w:rsidRPr="667285CD">
        <w:rPr>
          <w:rFonts w:ascii="Palatino Linotype" w:eastAsia="Palatino Linotype" w:hAnsi="Palatino Linotype" w:cs="Palatino Linotype"/>
          <w:lang w:val="es-ES"/>
        </w:rPr>
        <w:t>d</w:t>
      </w:r>
      <w:r w:rsidRPr="667285CD">
        <w:rPr>
          <w:rFonts w:ascii="Palatino Linotype" w:eastAsia="Palatino Linotype" w:hAnsi="Palatino Linotype" w:cs="Palatino Linotype"/>
          <w:lang w:val="es-ES"/>
        </w:rPr>
        <w:t xml:space="preserve">e Plan De Adaptación </w:t>
      </w:r>
      <w:r w:rsidR="1841B056" w:rsidRPr="667285CD">
        <w:rPr>
          <w:rFonts w:ascii="Palatino Linotype" w:eastAsia="Palatino Linotype" w:hAnsi="Palatino Linotype" w:cs="Palatino Linotype"/>
          <w:lang w:val="es-ES"/>
        </w:rPr>
        <w:t>a</w:t>
      </w:r>
      <w:r w:rsidRPr="667285CD">
        <w:rPr>
          <w:rFonts w:ascii="Palatino Linotype" w:eastAsia="Palatino Linotype" w:hAnsi="Palatino Linotype" w:cs="Palatino Linotype"/>
          <w:lang w:val="es-ES"/>
        </w:rPr>
        <w:t>l Cambio Climático para el sector de los Recursos Hídricos (PACC-RH)</w:t>
      </w:r>
      <w:r w:rsidR="008B9402" w:rsidRPr="667285CD">
        <w:rPr>
          <w:rFonts w:ascii="Palatino Linotype" w:eastAsia="Palatino Linotype" w:hAnsi="Palatino Linotype" w:cs="Palatino Linotype"/>
          <w:lang w:val="es-ES"/>
        </w:rPr>
        <w:t>.</w:t>
      </w:r>
    </w:p>
    <w:p w14:paraId="35903353" w14:textId="44764469" w:rsidR="68C699CD" w:rsidRDefault="68C699CD" w:rsidP="1E611A27">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color w:val="000000" w:themeColor="text1"/>
          <w:highlight w:val="white"/>
          <w:lang w:val="es-ES"/>
        </w:rPr>
        <w:t>Por otro lado, l</w:t>
      </w:r>
      <w:r w:rsidR="307DB2DE" w:rsidRPr="667285CD">
        <w:rPr>
          <w:rFonts w:ascii="Palatino Linotype" w:eastAsia="Palatino Linotype" w:hAnsi="Palatino Linotype" w:cs="Palatino Linotype"/>
          <w:color w:val="000000" w:themeColor="text1"/>
          <w:highlight w:val="white"/>
          <w:lang w:val="es-ES"/>
        </w:rPr>
        <w:t xml:space="preserve">os antecedentes considerados para el diagnóstico abarcan una amplia gama de aspectos, incluyendo datos hidrológicos, </w:t>
      </w:r>
      <w:r w:rsidR="2201B1A5" w:rsidRPr="667285CD">
        <w:rPr>
          <w:rFonts w:ascii="Palatino Linotype" w:eastAsia="Palatino Linotype" w:hAnsi="Palatino Linotype" w:cs="Palatino Linotype"/>
          <w:color w:val="000000" w:themeColor="text1"/>
          <w:highlight w:val="white"/>
          <w:lang w:val="es-ES"/>
        </w:rPr>
        <w:t>climáticos</w:t>
      </w:r>
      <w:r w:rsidR="307DB2DE" w:rsidRPr="667285CD">
        <w:rPr>
          <w:rFonts w:ascii="Palatino Linotype" w:eastAsia="Palatino Linotype" w:hAnsi="Palatino Linotype" w:cs="Palatino Linotype"/>
          <w:color w:val="000000" w:themeColor="text1"/>
          <w:highlight w:val="white"/>
          <w:lang w:val="es-ES"/>
        </w:rPr>
        <w:t xml:space="preserve">, políticas gubernamentales y marcos regulatorios. </w:t>
      </w:r>
      <w:r w:rsidR="2C11D090" w:rsidRPr="667285CD">
        <w:rPr>
          <w:rFonts w:ascii="Palatino Linotype" w:eastAsia="Palatino Linotype" w:hAnsi="Palatino Linotype" w:cs="Palatino Linotype"/>
          <w:color w:val="000000" w:themeColor="text1"/>
          <w:highlight w:val="white"/>
          <w:lang w:val="es-ES"/>
        </w:rPr>
        <w:t>Se abordan los siguientes temas</w:t>
      </w:r>
      <w:r w:rsidR="3DB34FBE" w:rsidRPr="667285CD">
        <w:rPr>
          <w:rFonts w:ascii="Palatino Linotype" w:eastAsia="Palatino Linotype" w:hAnsi="Palatino Linotype" w:cs="Palatino Linotype"/>
          <w:color w:val="000000" w:themeColor="text1"/>
          <w:highlight w:val="white"/>
          <w:lang w:val="es-ES"/>
        </w:rPr>
        <w:t xml:space="preserve">, monitoreo, </w:t>
      </w:r>
      <w:r w:rsidR="2C11D090" w:rsidRPr="667285CD">
        <w:rPr>
          <w:rFonts w:ascii="Palatino Linotype" w:eastAsia="Palatino Linotype" w:hAnsi="Palatino Linotype" w:cs="Palatino Linotype"/>
          <w:color w:val="000000" w:themeColor="text1"/>
          <w:highlight w:val="white"/>
          <w:lang w:val="es-ES"/>
        </w:rPr>
        <w:t>modelo conceptual del balance hídrico de la cuenca, diagnóstico oferta-demanda hídrica, calidad de agua según fuentes y tipos de usos, diagnóstico de infraestructura hídrica, caracterización del componente social, diagnóstico de vulnerabilidad ante eventos extremos y descripción de actividades socio culturales relevantes</w:t>
      </w:r>
      <w:r w:rsidR="018A5970" w:rsidRPr="667285CD">
        <w:rPr>
          <w:rFonts w:ascii="Palatino Linotype" w:eastAsia="Palatino Linotype" w:hAnsi="Palatino Linotype" w:cs="Palatino Linotype"/>
          <w:color w:val="000000" w:themeColor="text1"/>
          <w:highlight w:val="white"/>
          <w:lang w:val="es-ES"/>
        </w:rPr>
        <w:t>, contenidos que se describen en detalle en los</w:t>
      </w:r>
      <w:r w:rsidR="468574CB" w:rsidRPr="667285CD">
        <w:rPr>
          <w:rFonts w:ascii="Palatino Linotype" w:eastAsia="Palatino Linotype" w:hAnsi="Palatino Linotype" w:cs="Palatino Linotype"/>
          <w:color w:val="000000" w:themeColor="text1"/>
          <w:highlight w:val="white"/>
          <w:lang w:val="es-ES"/>
        </w:rPr>
        <w:t xml:space="preserve"> </w:t>
      </w:r>
      <w:r w:rsidR="468574CB" w:rsidRPr="667285CD">
        <w:rPr>
          <w:rFonts w:ascii="Palatino Linotype" w:eastAsia="Palatino Linotype" w:hAnsi="Palatino Linotype" w:cs="Palatino Linotype"/>
          <w:i/>
          <w:iCs/>
          <w:color w:val="000000" w:themeColor="text1"/>
          <w:highlight w:val="white"/>
          <w:lang w:val="es-ES"/>
        </w:rPr>
        <w:t>Informe de Diagnóstico</w:t>
      </w:r>
      <w:r w:rsidR="4B2DA968" w:rsidRPr="667285CD">
        <w:rPr>
          <w:rFonts w:ascii="Palatino Linotype" w:eastAsia="Palatino Linotype" w:hAnsi="Palatino Linotype" w:cs="Palatino Linotype"/>
          <w:i/>
          <w:iCs/>
          <w:color w:val="000000" w:themeColor="text1"/>
          <w:highlight w:val="white"/>
          <w:lang w:val="es-ES"/>
        </w:rPr>
        <w:t>s</w:t>
      </w:r>
      <w:r w:rsidR="4B2DA968" w:rsidRPr="667285CD">
        <w:rPr>
          <w:rFonts w:ascii="Palatino Linotype" w:eastAsia="Palatino Linotype" w:hAnsi="Palatino Linotype" w:cs="Palatino Linotype"/>
          <w:color w:val="000000" w:themeColor="text1"/>
          <w:highlight w:val="white"/>
          <w:lang w:val="es-ES"/>
        </w:rPr>
        <w:t xml:space="preserve"> </w:t>
      </w:r>
      <w:r w:rsidR="4B2DA968" w:rsidRPr="667285CD">
        <w:rPr>
          <w:rFonts w:ascii="Palatino Linotype" w:eastAsia="Palatino Linotype" w:hAnsi="Palatino Linotype" w:cs="Palatino Linotype"/>
          <w:lang w:val="es-ES"/>
        </w:rPr>
        <w:t>disponible en los Anexo I y II.</w:t>
      </w:r>
    </w:p>
    <w:p w14:paraId="0528E144" w14:textId="2DDCFED0" w:rsidR="7EE488FA" w:rsidRDefault="0D645E0F" w:rsidP="1E611A27">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El siguiente cuadro presenta una </w:t>
      </w:r>
      <w:r w:rsidR="3E4AD089" w:rsidRPr="667285CD">
        <w:rPr>
          <w:rFonts w:ascii="Palatino Linotype" w:eastAsia="Palatino Linotype" w:hAnsi="Palatino Linotype" w:cs="Palatino Linotype"/>
          <w:lang w:val="es-ES"/>
        </w:rPr>
        <w:t>síntesis</w:t>
      </w:r>
      <w:r w:rsidRPr="667285CD">
        <w:rPr>
          <w:rFonts w:ascii="Palatino Linotype" w:eastAsia="Palatino Linotype" w:hAnsi="Palatino Linotype" w:cs="Palatino Linotype"/>
          <w:lang w:val="es-ES"/>
        </w:rPr>
        <w:t xml:space="preserve"> de las principales </w:t>
      </w:r>
      <w:r w:rsidR="08DCDF29" w:rsidRPr="667285CD">
        <w:rPr>
          <w:rFonts w:ascii="Palatino Linotype" w:eastAsia="Palatino Linotype" w:hAnsi="Palatino Linotype" w:cs="Palatino Linotype"/>
          <w:lang w:val="es-ES"/>
        </w:rPr>
        <w:t>conclusiones</w:t>
      </w:r>
      <w:r w:rsidRPr="667285CD">
        <w:rPr>
          <w:rFonts w:ascii="Palatino Linotype" w:eastAsia="Palatino Linotype" w:hAnsi="Palatino Linotype" w:cs="Palatino Linotype"/>
          <w:lang w:val="es-ES"/>
        </w:rPr>
        <w:t xml:space="preserve"> de los </w:t>
      </w:r>
      <w:r w:rsidR="41D790C4" w:rsidRPr="667285CD">
        <w:rPr>
          <w:rFonts w:ascii="Palatino Linotype" w:eastAsia="Palatino Linotype" w:hAnsi="Palatino Linotype" w:cs="Palatino Linotype"/>
          <w:lang w:val="es-ES"/>
        </w:rPr>
        <w:t>estudio</w:t>
      </w:r>
      <w:r w:rsidR="0845DFD4" w:rsidRPr="667285CD">
        <w:rPr>
          <w:rFonts w:ascii="Palatino Linotype" w:eastAsia="Palatino Linotype" w:hAnsi="Palatino Linotype" w:cs="Palatino Linotype"/>
          <w:lang w:val="es-ES"/>
        </w:rPr>
        <w:t>s</w:t>
      </w:r>
      <w:r w:rsidR="41D790C4" w:rsidRPr="667285CD">
        <w:rPr>
          <w:rFonts w:ascii="Palatino Linotype" w:eastAsia="Palatino Linotype" w:hAnsi="Palatino Linotype" w:cs="Palatino Linotype"/>
          <w:lang w:val="es-ES"/>
        </w:rPr>
        <w:t xml:space="preserve"> de</w:t>
      </w:r>
      <w:r w:rsidR="0C4862F5" w:rsidRPr="667285CD">
        <w:rPr>
          <w:rFonts w:ascii="Palatino Linotype" w:eastAsia="Palatino Linotype" w:hAnsi="Palatino Linotype" w:cs="Palatino Linotype"/>
          <w:lang w:val="es-ES"/>
        </w:rPr>
        <w:t xml:space="preserve"> </w:t>
      </w:r>
      <w:r w:rsidR="34BC7220" w:rsidRPr="667285CD">
        <w:rPr>
          <w:rFonts w:ascii="Palatino Linotype" w:eastAsia="Palatino Linotype" w:hAnsi="Palatino Linotype" w:cs="Palatino Linotype"/>
          <w:lang w:val="es-ES"/>
        </w:rPr>
        <w:t>diagnóstico</w:t>
      </w:r>
      <w:r w:rsidR="1E92A70F" w:rsidRPr="667285CD">
        <w:rPr>
          <w:rFonts w:ascii="Palatino Linotype" w:eastAsia="Palatino Linotype" w:hAnsi="Palatino Linotype" w:cs="Palatino Linotype"/>
          <w:lang w:val="es-ES"/>
        </w:rPr>
        <w:t xml:space="preserve"> </w:t>
      </w:r>
      <w:r w:rsidR="00476B15" w:rsidRPr="667285CD">
        <w:rPr>
          <w:rFonts w:ascii="Palatino Linotype" w:eastAsia="Palatino Linotype" w:hAnsi="Palatino Linotype" w:cs="Palatino Linotype"/>
          <w:lang w:val="es-ES"/>
        </w:rPr>
        <w:t>h</w:t>
      </w:r>
      <w:r w:rsidR="4893DE23" w:rsidRPr="667285CD">
        <w:rPr>
          <w:rFonts w:ascii="Palatino Linotype" w:eastAsia="Palatino Linotype" w:hAnsi="Palatino Linotype" w:cs="Palatino Linotype"/>
          <w:lang w:val="es-ES"/>
        </w:rPr>
        <w:t>idro</w:t>
      </w:r>
      <w:r w:rsidR="00476B15" w:rsidRPr="667285CD">
        <w:rPr>
          <w:rFonts w:ascii="Palatino Linotype" w:eastAsia="Palatino Linotype" w:hAnsi="Palatino Linotype" w:cs="Palatino Linotype"/>
          <w:lang w:val="es-ES"/>
        </w:rPr>
        <w:t>-</w:t>
      </w:r>
      <w:r w:rsidR="206D6CF5" w:rsidRPr="667285CD">
        <w:rPr>
          <w:rFonts w:ascii="Palatino Linotype" w:eastAsia="Palatino Linotype" w:hAnsi="Palatino Linotype" w:cs="Palatino Linotype"/>
          <w:lang w:val="es-ES"/>
        </w:rPr>
        <w:t>social e infraestructura</w:t>
      </w:r>
      <w:r w:rsidR="1A20B861" w:rsidRPr="667285CD">
        <w:rPr>
          <w:rFonts w:ascii="Palatino Linotype" w:eastAsia="Palatino Linotype" w:hAnsi="Palatino Linotype" w:cs="Palatino Linotype"/>
          <w:lang w:val="es-ES"/>
        </w:rPr>
        <w:t xml:space="preserve">. </w:t>
      </w:r>
    </w:p>
    <w:p w14:paraId="3F46B7A8" w14:textId="4F0979EC" w:rsidR="7EE488FA" w:rsidRDefault="7EE488FA" w:rsidP="1E611A27">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Cuadro 1:  Resumen de informes de diagnósticos. </w:t>
      </w:r>
    </w:p>
    <w:tbl>
      <w:tblPr>
        <w:tblStyle w:val="Tablaconcuadrcula"/>
        <w:tblW w:w="0" w:type="auto"/>
        <w:tblLayout w:type="fixed"/>
        <w:tblLook w:val="06A0" w:firstRow="1" w:lastRow="0" w:firstColumn="1" w:lastColumn="0" w:noHBand="1" w:noVBand="1"/>
      </w:tblPr>
      <w:tblGrid>
        <w:gridCol w:w="9015"/>
      </w:tblGrid>
      <w:tr w:rsidR="6F158CC2" w14:paraId="28D41B0A" w14:textId="77777777" w:rsidTr="667285CD">
        <w:trPr>
          <w:trHeight w:val="300"/>
        </w:trPr>
        <w:tc>
          <w:tcPr>
            <w:tcW w:w="9015" w:type="dxa"/>
          </w:tcPr>
          <w:p w14:paraId="1807CDDD" w14:textId="33A8CD0B" w:rsidR="54BA22B9" w:rsidRDefault="44C7618B" w:rsidP="5CB727BC">
            <w:pPr>
              <w:rPr>
                <w:rFonts w:ascii="Palatino Linotype" w:eastAsia="Palatino Linotype" w:hAnsi="Palatino Linotype" w:cs="Palatino Linotype"/>
                <w:b/>
                <w:bCs/>
                <w:lang w:val="es-ES"/>
              </w:rPr>
            </w:pPr>
            <w:r w:rsidRPr="667285CD">
              <w:rPr>
                <w:rFonts w:ascii="Palatino Linotype" w:eastAsia="Palatino Linotype" w:hAnsi="Palatino Linotype" w:cs="Palatino Linotype"/>
                <w:b/>
                <w:bCs/>
                <w:lang w:val="es-ES"/>
              </w:rPr>
              <w:t xml:space="preserve">Informe de Diagnostico </w:t>
            </w:r>
            <w:r w:rsidR="00476B15" w:rsidRPr="667285CD">
              <w:rPr>
                <w:rFonts w:ascii="Palatino Linotype" w:eastAsia="Palatino Linotype" w:hAnsi="Palatino Linotype" w:cs="Palatino Linotype"/>
                <w:b/>
                <w:bCs/>
                <w:lang w:val="es-ES"/>
              </w:rPr>
              <w:t>h</w:t>
            </w:r>
            <w:r w:rsidRPr="667285CD">
              <w:rPr>
                <w:rFonts w:ascii="Palatino Linotype" w:eastAsia="Palatino Linotype" w:hAnsi="Palatino Linotype" w:cs="Palatino Linotype"/>
                <w:b/>
                <w:bCs/>
                <w:lang w:val="es-ES"/>
              </w:rPr>
              <w:t>idro</w:t>
            </w:r>
            <w:r w:rsidR="2D0C9874" w:rsidRPr="667285CD">
              <w:rPr>
                <w:rFonts w:ascii="Palatino Linotype" w:eastAsia="Palatino Linotype" w:hAnsi="Palatino Linotype" w:cs="Palatino Linotype"/>
                <w:b/>
                <w:bCs/>
                <w:lang w:val="es-ES"/>
              </w:rPr>
              <w:t>-</w:t>
            </w:r>
            <w:r w:rsidR="561FDC2E" w:rsidRPr="667285CD">
              <w:rPr>
                <w:rFonts w:ascii="Palatino Linotype" w:eastAsia="Palatino Linotype" w:hAnsi="Palatino Linotype" w:cs="Palatino Linotype"/>
                <w:b/>
                <w:bCs/>
                <w:lang w:val="es-ES"/>
              </w:rPr>
              <w:t>social</w:t>
            </w:r>
          </w:p>
        </w:tc>
      </w:tr>
      <w:tr w:rsidR="6F158CC2" w14:paraId="35126A31" w14:textId="77777777" w:rsidTr="667285CD">
        <w:trPr>
          <w:trHeight w:val="300"/>
        </w:trPr>
        <w:tc>
          <w:tcPr>
            <w:tcW w:w="9015" w:type="dxa"/>
          </w:tcPr>
          <w:p w14:paraId="28C4D135" w14:textId="29DADAAB" w:rsidR="6F158CC2" w:rsidRDefault="10294034" w:rsidP="1E611A27">
            <w:pPr>
              <w:spacing w:line="276" w:lineRule="auto"/>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Macaya se encuentra en la precordillera de Tarapacá, dentro de la cuenca hidrográfica Pampa del Tamarugal. La cuenca de Macaya y </w:t>
            </w:r>
            <w:proofErr w:type="spellStart"/>
            <w:r w:rsidRPr="667285CD">
              <w:rPr>
                <w:rFonts w:ascii="Palatino Linotype" w:eastAsia="Palatino Linotype" w:hAnsi="Palatino Linotype" w:cs="Palatino Linotype"/>
                <w:color w:val="000000" w:themeColor="text1"/>
                <w:lang w:val="es-ES"/>
              </w:rPr>
              <w:t>Sagasca</w:t>
            </w:r>
            <w:proofErr w:type="spellEnd"/>
            <w:r w:rsidRPr="667285CD">
              <w:rPr>
                <w:rFonts w:ascii="Palatino Linotype" w:eastAsia="Palatino Linotype" w:hAnsi="Palatino Linotype" w:cs="Palatino Linotype"/>
                <w:color w:val="000000" w:themeColor="text1"/>
                <w:lang w:val="es-ES"/>
              </w:rPr>
              <w:t xml:space="preserve"> abarca 235 km². La altitud varía entre 4411 m y 1441 m, con un relieve que facilita el flujo de agua de este a oeste. </w:t>
            </w:r>
          </w:p>
          <w:p w14:paraId="7F39EB83" w14:textId="78775BE2" w:rsidR="3F1E73AB" w:rsidRDefault="6845BFDE" w:rsidP="667285CD">
            <w:pPr>
              <w:spacing w:line="276" w:lineRule="auto"/>
              <w:rPr>
                <w:rFonts w:ascii="Palatino Linotype" w:eastAsia="Palatino Linotype" w:hAnsi="Palatino Linotype" w:cs="Palatino Linotype"/>
                <w:color w:val="000000" w:themeColor="text1"/>
                <w:highlight w:val="white"/>
                <w:lang w:val="es-ES"/>
              </w:rPr>
            </w:pPr>
            <w:r w:rsidRPr="667285CD">
              <w:rPr>
                <w:rFonts w:ascii="Palatino Linotype" w:eastAsia="Palatino Linotype" w:hAnsi="Palatino Linotype" w:cs="Palatino Linotype"/>
                <w:color w:val="000000" w:themeColor="text1"/>
                <w:highlight w:val="white"/>
                <w:lang w:val="es-ES"/>
              </w:rPr>
              <w:t>D</w:t>
            </w:r>
            <w:r w:rsidR="50404AB5" w:rsidRPr="667285CD">
              <w:rPr>
                <w:rFonts w:ascii="Palatino Linotype" w:eastAsia="Palatino Linotype" w:hAnsi="Palatino Linotype" w:cs="Palatino Linotype"/>
                <w:color w:val="000000" w:themeColor="text1"/>
                <w:highlight w:val="white"/>
                <w:lang w:val="es-ES"/>
              </w:rPr>
              <w:t>entro de las</w:t>
            </w:r>
            <w:r w:rsidR="7AA67898" w:rsidRPr="667285CD">
              <w:rPr>
                <w:rFonts w:ascii="Palatino Linotype" w:eastAsia="Palatino Linotype" w:hAnsi="Palatino Linotype" w:cs="Palatino Linotype"/>
                <w:color w:val="000000" w:themeColor="text1"/>
                <w:highlight w:val="white"/>
                <w:lang w:val="es-ES"/>
              </w:rPr>
              <w:t xml:space="preserve"> socioculturales</w:t>
            </w:r>
            <w:r w:rsidR="514F7BFE" w:rsidRPr="667285CD">
              <w:rPr>
                <w:rFonts w:ascii="Palatino Linotype" w:eastAsia="Palatino Linotype" w:hAnsi="Palatino Linotype" w:cs="Palatino Linotype"/>
                <w:color w:val="000000" w:themeColor="text1"/>
                <w:highlight w:val="white"/>
                <w:lang w:val="es-ES"/>
              </w:rPr>
              <w:t xml:space="preserve"> </w:t>
            </w:r>
            <w:r w:rsidR="7AA67898" w:rsidRPr="667285CD">
              <w:rPr>
                <w:rFonts w:ascii="Palatino Linotype" w:eastAsia="Palatino Linotype" w:hAnsi="Palatino Linotype" w:cs="Palatino Linotype"/>
                <w:color w:val="000000" w:themeColor="text1"/>
                <w:highlight w:val="white"/>
                <w:lang w:val="es-ES"/>
              </w:rPr>
              <w:t xml:space="preserve">relevantes </w:t>
            </w:r>
            <w:r w:rsidR="50404AB5" w:rsidRPr="667285CD">
              <w:rPr>
                <w:rFonts w:ascii="Palatino Linotype" w:eastAsia="Palatino Linotype" w:hAnsi="Palatino Linotype" w:cs="Palatino Linotype"/>
                <w:color w:val="000000" w:themeColor="text1"/>
                <w:highlight w:val="white"/>
                <w:lang w:val="es-ES"/>
              </w:rPr>
              <w:t>destaca el desarrollo de la</w:t>
            </w:r>
            <w:r w:rsidR="33921D94" w:rsidRPr="667285CD">
              <w:rPr>
                <w:rFonts w:ascii="Palatino Linotype" w:eastAsia="Palatino Linotype" w:hAnsi="Palatino Linotype" w:cs="Palatino Linotype"/>
                <w:color w:val="000000" w:themeColor="text1"/>
                <w:highlight w:val="white"/>
                <w:lang w:val="es-ES"/>
              </w:rPr>
              <w:t xml:space="preserve"> </w:t>
            </w:r>
            <w:r w:rsidR="50404AB5" w:rsidRPr="667285CD">
              <w:rPr>
                <w:rFonts w:ascii="Palatino Linotype" w:eastAsia="Palatino Linotype" w:hAnsi="Palatino Linotype" w:cs="Palatino Linotype"/>
                <w:color w:val="000000" w:themeColor="text1"/>
                <w:highlight w:val="white"/>
                <w:lang w:val="es-ES"/>
              </w:rPr>
              <w:t>crianza de animales</w:t>
            </w:r>
            <w:r w:rsidR="01665007" w:rsidRPr="667285CD">
              <w:rPr>
                <w:rFonts w:ascii="Palatino Linotype" w:eastAsia="Palatino Linotype" w:hAnsi="Palatino Linotype" w:cs="Palatino Linotype"/>
                <w:color w:val="000000" w:themeColor="text1"/>
                <w:highlight w:val="white"/>
                <w:lang w:val="es-ES"/>
              </w:rPr>
              <w:t xml:space="preserve"> y agricultura</w:t>
            </w:r>
            <w:r w:rsidR="50404AB5" w:rsidRPr="667285CD">
              <w:rPr>
                <w:rFonts w:ascii="Palatino Linotype" w:eastAsia="Palatino Linotype" w:hAnsi="Palatino Linotype" w:cs="Palatino Linotype"/>
                <w:color w:val="000000" w:themeColor="text1"/>
                <w:highlight w:val="white"/>
                <w:lang w:val="es-ES"/>
              </w:rPr>
              <w:t xml:space="preserve"> </w:t>
            </w:r>
            <w:r w:rsidR="09FF7FF4" w:rsidRPr="667285CD">
              <w:rPr>
                <w:rFonts w:ascii="Palatino Linotype" w:eastAsia="Palatino Linotype" w:hAnsi="Palatino Linotype" w:cs="Palatino Linotype"/>
                <w:color w:val="000000" w:themeColor="text1"/>
                <w:highlight w:val="white"/>
                <w:lang w:val="es-ES"/>
              </w:rPr>
              <w:t>con riego por medio de conchada y sistema de turno her</w:t>
            </w:r>
            <w:r w:rsidR="6740AA97" w:rsidRPr="667285CD">
              <w:rPr>
                <w:rFonts w:ascii="Palatino Linotype" w:eastAsia="Palatino Linotype" w:hAnsi="Palatino Linotype" w:cs="Palatino Linotype"/>
                <w:color w:val="000000" w:themeColor="text1"/>
                <w:highlight w:val="white"/>
                <w:lang w:val="es-ES"/>
              </w:rPr>
              <w:t>edable de las</w:t>
            </w:r>
            <w:r w:rsidR="09FF7FF4" w:rsidRPr="667285CD">
              <w:rPr>
                <w:rFonts w:ascii="Palatino Linotype" w:eastAsia="Palatino Linotype" w:hAnsi="Palatino Linotype" w:cs="Palatino Linotype"/>
                <w:color w:val="000000" w:themeColor="text1"/>
                <w:highlight w:val="white"/>
                <w:lang w:val="es-ES"/>
              </w:rPr>
              <w:t xml:space="preserve"> cuotas horarias de </w:t>
            </w:r>
            <w:r w:rsidR="440B887E" w:rsidRPr="667285CD">
              <w:rPr>
                <w:rFonts w:ascii="Palatino Linotype" w:eastAsia="Palatino Linotype" w:hAnsi="Palatino Linotype" w:cs="Palatino Linotype"/>
                <w:color w:val="000000" w:themeColor="text1"/>
                <w:highlight w:val="white"/>
                <w:lang w:val="es-ES"/>
              </w:rPr>
              <w:t>riego</w:t>
            </w:r>
            <w:r w:rsidR="35B3BF17" w:rsidRPr="667285CD">
              <w:rPr>
                <w:rFonts w:ascii="Palatino Linotype" w:eastAsia="Palatino Linotype" w:hAnsi="Palatino Linotype" w:cs="Palatino Linotype"/>
                <w:color w:val="000000" w:themeColor="text1"/>
                <w:highlight w:val="white"/>
                <w:lang w:val="es-ES"/>
              </w:rPr>
              <w:t xml:space="preserve">. </w:t>
            </w:r>
            <w:r w:rsidR="007786C6" w:rsidRPr="667285CD">
              <w:rPr>
                <w:rFonts w:ascii="Palatino Linotype" w:eastAsia="Palatino Linotype" w:hAnsi="Palatino Linotype" w:cs="Palatino Linotype"/>
                <w:color w:val="000000" w:themeColor="text1"/>
                <w:highlight w:val="white"/>
                <w:lang w:val="es-ES"/>
              </w:rPr>
              <w:t>Ambas p</w:t>
            </w:r>
            <w:r w:rsidR="00777791">
              <w:rPr>
                <w:rFonts w:ascii="Palatino Linotype" w:eastAsia="Palatino Linotype" w:hAnsi="Palatino Linotype" w:cs="Palatino Linotype"/>
                <w:color w:val="000000" w:themeColor="text1"/>
                <w:highlight w:val="white"/>
                <w:lang w:val="es-ES"/>
              </w:rPr>
              <w:t>rá</w:t>
            </w:r>
            <w:r w:rsidR="007786C6" w:rsidRPr="667285CD">
              <w:rPr>
                <w:rFonts w:ascii="Palatino Linotype" w:eastAsia="Palatino Linotype" w:hAnsi="Palatino Linotype" w:cs="Palatino Linotype"/>
                <w:color w:val="000000" w:themeColor="text1"/>
                <w:highlight w:val="white"/>
                <w:lang w:val="es-ES"/>
              </w:rPr>
              <w:t xml:space="preserve">cticas se asocian a mecanismo de subsistencia de </w:t>
            </w:r>
            <w:r w:rsidR="0371B765" w:rsidRPr="667285CD">
              <w:rPr>
                <w:rFonts w:ascii="Palatino Linotype" w:eastAsia="Palatino Linotype" w:hAnsi="Palatino Linotype" w:cs="Palatino Linotype"/>
                <w:color w:val="000000" w:themeColor="text1"/>
                <w:highlight w:val="white"/>
                <w:lang w:val="es-ES"/>
              </w:rPr>
              <w:t>carácter</w:t>
            </w:r>
            <w:r w:rsidR="007786C6" w:rsidRPr="667285CD">
              <w:rPr>
                <w:rFonts w:ascii="Palatino Linotype" w:eastAsia="Palatino Linotype" w:hAnsi="Palatino Linotype" w:cs="Palatino Linotype"/>
                <w:color w:val="000000" w:themeColor="text1"/>
                <w:highlight w:val="white"/>
                <w:lang w:val="es-ES"/>
              </w:rPr>
              <w:t xml:space="preserve"> ancest</w:t>
            </w:r>
            <w:r w:rsidR="49215A29" w:rsidRPr="667285CD">
              <w:rPr>
                <w:rFonts w:ascii="Palatino Linotype" w:eastAsia="Palatino Linotype" w:hAnsi="Palatino Linotype" w:cs="Palatino Linotype"/>
                <w:color w:val="000000" w:themeColor="text1"/>
                <w:highlight w:val="white"/>
                <w:lang w:val="es-ES"/>
              </w:rPr>
              <w:t>ral.</w:t>
            </w:r>
          </w:p>
          <w:p w14:paraId="726EE8A2" w14:textId="77777777" w:rsidR="00777791" w:rsidRDefault="5456B1ED" w:rsidP="00777791">
            <w:pPr>
              <w:spacing w:line="276" w:lineRule="auto"/>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Con respecto a </w:t>
            </w:r>
            <w:r w:rsidR="6CB7915E" w:rsidRPr="667285CD">
              <w:rPr>
                <w:rFonts w:ascii="Palatino Linotype" w:eastAsia="Palatino Linotype" w:hAnsi="Palatino Linotype" w:cs="Palatino Linotype"/>
                <w:color w:val="000000" w:themeColor="text1"/>
                <w:lang w:val="es-ES"/>
              </w:rPr>
              <w:t>características</w:t>
            </w:r>
            <w:r w:rsidRPr="667285CD">
              <w:rPr>
                <w:rFonts w:ascii="Palatino Linotype" w:eastAsia="Palatino Linotype" w:hAnsi="Palatino Linotype" w:cs="Palatino Linotype"/>
                <w:color w:val="000000" w:themeColor="text1"/>
                <w:lang w:val="es-ES"/>
              </w:rPr>
              <w:t xml:space="preserve"> </w:t>
            </w:r>
            <w:r w:rsidR="21DF942C" w:rsidRPr="667285CD">
              <w:rPr>
                <w:rFonts w:ascii="Palatino Linotype" w:eastAsia="Palatino Linotype" w:hAnsi="Palatino Linotype" w:cs="Palatino Linotype"/>
                <w:color w:val="000000" w:themeColor="text1"/>
                <w:lang w:val="es-ES"/>
              </w:rPr>
              <w:t>hidro geográficas</w:t>
            </w:r>
            <w:r w:rsidRPr="667285CD">
              <w:rPr>
                <w:rFonts w:ascii="Palatino Linotype" w:eastAsia="Palatino Linotype" w:hAnsi="Palatino Linotype" w:cs="Palatino Linotype"/>
                <w:color w:val="000000" w:themeColor="text1"/>
                <w:lang w:val="es-ES"/>
              </w:rPr>
              <w:t xml:space="preserve"> de la zona, es preciso </w:t>
            </w:r>
            <w:r w:rsidR="6861AB01" w:rsidRPr="667285CD">
              <w:rPr>
                <w:rFonts w:ascii="Palatino Linotype" w:eastAsia="Palatino Linotype" w:hAnsi="Palatino Linotype" w:cs="Palatino Linotype"/>
                <w:color w:val="000000" w:themeColor="text1"/>
                <w:lang w:val="es-ES"/>
              </w:rPr>
              <w:t>mencionar</w:t>
            </w:r>
            <w:r w:rsidR="00D61BC1">
              <w:rPr>
                <w:rFonts w:ascii="Palatino Linotype" w:eastAsia="Palatino Linotype" w:hAnsi="Palatino Linotype" w:cs="Palatino Linotype"/>
                <w:color w:val="000000" w:themeColor="text1"/>
                <w:lang w:val="es-ES"/>
              </w:rPr>
              <w:t xml:space="preserve"> que</w:t>
            </w:r>
            <w:r w:rsidRPr="667285CD">
              <w:rPr>
                <w:rFonts w:ascii="Palatino Linotype" w:eastAsia="Palatino Linotype" w:hAnsi="Palatino Linotype" w:cs="Palatino Linotype"/>
                <w:color w:val="000000" w:themeColor="text1"/>
                <w:lang w:val="es-ES"/>
              </w:rPr>
              <w:t>:</w:t>
            </w:r>
          </w:p>
          <w:p w14:paraId="22112B36" w14:textId="77777777" w:rsidR="0055668D" w:rsidRDefault="10294034" w:rsidP="0055668D">
            <w:pPr>
              <w:pStyle w:val="Prrafodelista"/>
              <w:numPr>
                <w:ilvl w:val="0"/>
                <w:numId w:val="64"/>
              </w:numPr>
              <w:rPr>
                <w:rFonts w:ascii="Palatino Linotype" w:eastAsia="Palatino Linotype" w:hAnsi="Palatino Linotype" w:cs="Palatino Linotype"/>
                <w:color w:val="000000" w:themeColor="text1"/>
                <w:lang w:val="es-ES"/>
              </w:rPr>
            </w:pPr>
            <w:r w:rsidRPr="00777791">
              <w:rPr>
                <w:rFonts w:ascii="Palatino Linotype" w:eastAsia="Palatino Linotype" w:hAnsi="Palatino Linotype" w:cs="Palatino Linotype"/>
                <w:color w:val="000000" w:themeColor="text1"/>
                <w:lang w:val="es-ES"/>
              </w:rPr>
              <w:t xml:space="preserve">Las precipitaciones son esporádicas, con un promedio anual de 22.9 mm registrado en la estación </w:t>
            </w:r>
            <w:proofErr w:type="spellStart"/>
            <w:r w:rsidRPr="00777791">
              <w:rPr>
                <w:rFonts w:ascii="Palatino Linotype" w:eastAsia="Palatino Linotype" w:hAnsi="Palatino Linotype" w:cs="Palatino Linotype"/>
                <w:color w:val="000000" w:themeColor="text1"/>
                <w:lang w:val="es-ES"/>
              </w:rPr>
              <w:t>Mamiña</w:t>
            </w:r>
            <w:proofErr w:type="spellEnd"/>
            <w:r w:rsidR="0CCC9E6F" w:rsidRPr="00777791">
              <w:rPr>
                <w:rFonts w:ascii="Palatino Linotype" w:eastAsia="Palatino Linotype" w:hAnsi="Palatino Linotype" w:cs="Palatino Linotype"/>
                <w:color w:val="000000" w:themeColor="text1"/>
                <w:lang w:val="es-ES"/>
              </w:rPr>
              <w:t xml:space="preserve"> (estación más cercana)</w:t>
            </w:r>
            <w:r w:rsidRPr="00777791">
              <w:rPr>
                <w:rFonts w:ascii="Palatino Linotype" w:eastAsia="Palatino Linotype" w:hAnsi="Palatino Linotype" w:cs="Palatino Linotype"/>
                <w:color w:val="000000" w:themeColor="text1"/>
                <w:lang w:val="es-ES"/>
              </w:rPr>
              <w:t xml:space="preserve">. </w:t>
            </w:r>
          </w:p>
          <w:p w14:paraId="7520F17E" w14:textId="71854E13" w:rsidR="00777791" w:rsidRPr="0055668D" w:rsidRDefault="10294034" w:rsidP="0055668D">
            <w:pPr>
              <w:pStyle w:val="Prrafodelista"/>
              <w:numPr>
                <w:ilvl w:val="0"/>
                <w:numId w:val="64"/>
              </w:numPr>
              <w:rPr>
                <w:rFonts w:ascii="Palatino Linotype" w:eastAsia="Palatino Linotype" w:hAnsi="Palatino Linotype" w:cs="Palatino Linotype"/>
                <w:color w:val="000000" w:themeColor="text1"/>
                <w:lang w:val="es-ES"/>
              </w:rPr>
            </w:pPr>
            <w:r w:rsidRPr="0055668D">
              <w:rPr>
                <w:rFonts w:ascii="Palatino Linotype" w:eastAsia="Palatino Linotype" w:hAnsi="Palatino Linotype" w:cs="Palatino Linotype"/>
                <w:color w:val="000000" w:themeColor="text1"/>
                <w:lang w:val="es-ES"/>
              </w:rPr>
              <w:t>La temperatura media varía entre 15°C y 30°C dependiendo de la estación, mostrando un incremento en los últimos años.</w:t>
            </w:r>
          </w:p>
          <w:p w14:paraId="7D009C97" w14:textId="77777777" w:rsidR="0055668D" w:rsidRDefault="10294034" w:rsidP="0055668D">
            <w:pPr>
              <w:pStyle w:val="Prrafodelista"/>
              <w:numPr>
                <w:ilvl w:val="0"/>
                <w:numId w:val="61"/>
              </w:numPr>
              <w:rPr>
                <w:rFonts w:ascii="Palatino Linotype" w:eastAsia="Palatino Linotype" w:hAnsi="Palatino Linotype" w:cs="Palatino Linotype"/>
                <w:color w:val="000000" w:themeColor="text1"/>
                <w:lang w:val="es-ES"/>
              </w:rPr>
            </w:pPr>
            <w:r w:rsidRPr="00777791">
              <w:rPr>
                <w:rFonts w:ascii="Palatino Linotype" w:eastAsia="Palatino Linotype" w:hAnsi="Palatino Linotype" w:cs="Palatino Linotype"/>
                <w:color w:val="000000" w:themeColor="text1"/>
                <w:lang w:val="es-ES"/>
              </w:rPr>
              <w:t>En cu</w:t>
            </w:r>
            <w:r w:rsidR="00777791" w:rsidRPr="00777791">
              <w:rPr>
                <w:rFonts w:ascii="Palatino Linotype" w:eastAsia="Palatino Linotype" w:hAnsi="Palatino Linotype" w:cs="Palatino Linotype"/>
                <w:color w:val="000000" w:themeColor="text1"/>
                <w:lang w:val="es-ES"/>
              </w:rPr>
              <w:t>a</w:t>
            </w:r>
            <w:r w:rsidRPr="00777791">
              <w:rPr>
                <w:rFonts w:ascii="Palatino Linotype" w:eastAsia="Palatino Linotype" w:hAnsi="Palatino Linotype" w:cs="Palatino Linotype"/>
                <w:color w:val="000000" w:themeColor="text1"/>
                <w:lang w:val="es-ES"/>
              </w:rPr>
              <w:t xml:space="preserve">nto a la cobertura vegetal, esta es mínima, representando solo el 0.34% del área total de la cuenca. </w:t>
            </w:r>
          </w:p>
          <w:p w14:paraId="0B4200D7" w14:textId="77777777" w:rsidR="0055668D" w:rsidRDefault="10294034" w:rsidP="0055668D">
            <w:pPr>
              <w:pStyle w:val="Prrafodelista"/>
              <w:numPr>
                <w:ilvl w:val="0"/>
                <w:numId w:val="61"/>
              </w:numPr>
              <w:rPr>
                <w:rFonts w:ascii="Palatino Linotype" w:eastAsia="Palatino Linotype" w:hAnsi="Palatino Linotype" w:cs="Palatino Linotype"/>
                <w:color w:val="000000" w:themeColor="text1"/>
                <w:lang w:val="es-ES"/>
              </w:rPr>
            </w:pPr>
            <w:r w:rsidRPr="0055668D">
              <w:rPr>
                <w:rFonts w:ascii="Palatino Linotype" w:eastAsia="Palatino Linotype" w:hAnsi="Palatino Linotype" w:cs="Palatino Linotype"/>
                <w:color w:val="000000" w:themeColor="text1"/>
                <w:lang w:val="es-ES"/>
              </w:rPr>
              <w:t xml:space="preserve">El almacenamiento superficial de agua es casi inexistente por la alta evaporación y baja infiltración. </w:t>
            </w:r>
          </w:p>
          <w:p w14:paraId="5635D2DF" w14:textId="77777777" w:rsidR="0055668D" w:rsidRDefault="10294034" w:rsidP="0055668D">
            <w:pPr>
              <w:pStyle w:val="Prrafodelista"/>
              <w:numPr>
                <w:ilvl w:val="0"/>
                <w:numId w:val="61"/>
              </w:numPr>
              <w:rPr>
                <w:rFonts w:ascii="Palatino Linotype" w:eastAsia="Palatino Linotype" w:hAnsi="Palatino Linotype" w:cs="Palatino Linotype"/>
                <w:color w:val="000000" w:themeColor="text1"/>
                <w:lang w:val="es-ES"/>
              </w:rPr>
            </w:pPr>
            <w:r w:rsidRPr="0055668D">
              <w:rPr>
                <w:rFonts w:ascii="Palatino Linotype" w:eastAsia="Palatino Linotype" w:hAnsi="Palatino Linotype" w:cs="Palatino Linotype"/>
                <w:color w:val="000000" w:themeColor="text1"/>
                <w:lang w:val="es-ES"/>
              </w:rPr>
              <w:t xml:space="preserve">La infiltración es baja en suelos rocosos y arcillosos, con un coeficiente de escorrentía que varía entre 0.52 y 0.59. </w:t>
            </w:r>
          </w:p>
          <w:p w14:paraId="5BD8D213" w14:textId="1F2B2BA3" w:rsidR="6F158CC2" w:rsidRPr="0055668D" w:rsidRDefault="10294034" w:rsidP="0055668D">
            <w:pPr>
              <w:pStyle w:val="Prrafodelista"/>
              <w:numPr>
                <w:ilvl w:val="0"/>
                <w:numId w:val="61"/>
              </w:numPr>
              <w:rPr>
                <w:rFonts w:ascii="Palatino Linotype" w:eastAsia="Palatino Linotype" w:hAnsi="Palatino Linotype" w:cs="Palatino Linotype"/>
                <w:color w:val="000000" w:themeColor="text1"/>
                <w:lang w:val="es-ES"/>
              </w:rPr>
            </w:pPr>
            <w:r w:rsidRPr="0055668D">
              <w:rPr>
                <w:rFonts w:ascii="Palatino Linotype" w:eastAsia="Palatino Linotype" w:hAnsi="Palatino Linotype" w:cs="Palatino Linotype"/>
                <w:color w:val="000000" w:themeColor="text1"/>
                <w:lang w:val="es-ES"/>
              </w:rPr>
              <w:t>La geología de la zona limita la infiltración y favorece el escurrimiento superficial.</w:t>
            </w:r>
          </w:p>
        </w:tc>
      </w:tr>
      <w:tr w:rsidR="6F158CC2" w14:paraId="3EE42446" w14:textId="77777777" w:rsidTr="667285CD">
        <w:trPr>
          <w:trHeight w:val="300"/>
        </w:trPr>
        <w:tc>
          <w:tcPr>
            <w:tcW w:w="9015" w:type="dxa"/>
          </w:tcPr>
          <w:p w14:paraId="78365DD2" w14:textId="1C9E12C0" w:rsidR="54BA22B9" w:rsidRDefault="6978A7EF" w:rsidP="5CB727BC">
            <w:pPr>
              <w:rPr>
                <w:rFonts w:ascii="Palatino Linotype" w:eastAsia="Palatino Linotype" w:hAnsi="Palatino Linotype" w:cs="Palatino Linotype"/>
                <w:b/>
                <w:bCs/>
                <w:lang w:val="es-ES"/>
              </w:rPr>
            </w:pPr>
            <w:r w:rsidRPr="667285CD">
              <w:rPr>
                <w:rFonts w:ascii="Palatino Linotype" w:eastAsia="Palatino Linotype" w:hAnsi="Palatino Linotype" w:cs="Palatino Linotype"/>
                <w:b/>
                <w:bCs/>
                <w:lang w:val="es-ES"/>
              </w:rPr>
              <w:lastRenderedPageBreak/>
              <w:t xml:space="preserve">Informe de </w:t>
            </w:r>
            <w:r w:rsidR="00476B15" w:rsidRPr="667285CD">
              <w:rPr>
                <w:rFonts w:ascii="Palatino Linotype" w:eastAsia="Palatino Linotype" w:hAnsi="Palatino Linotype" w:cs="Palatino Linotype"/>
                <w:b/>
                <w:bCs/>
                <w:lang w:val="es-ES"/>
              </w:rPr>
              <w:t>i</w:t>
            </w:r>
            <w:r w:rsidRPr="667285CD">
              <w:rPr>
                <w:rFonts w:ascii="Palatino Linotype" w:eastAsia="Palatino Linotype" w:hAnsi="Palatino Linotype" w:cs="Palatino Linotype"/>
                <w:b/>
                <w:bCs/>
                <w:lang w:val="es-ES"/>
              </w:rPr>
              <w:t xml:space="preserve">nfraestructura hídrica </w:t>
            </w:r>
          </w:p>
        </w:tc>
      </w:tr>
      <w:tr w:rsidR="6F158CC2" w14:paraId="489DC987" w14:textId="77777777" w:rsidTr="667285CD">
        <w:trPr>
          <w:trHeight w:val="300"/>
        </w:trPr>
        <w:tc>
          <w:tcPr>
            <w:tcW w:w="9015" w:type="dxa"/>
          </w:tcPr>
          <w:p w14:paraId="5336E1CE" w14:textId="6EB5CD1A" w:rsidR="6F158CC2" w:rsidRDefault="45C5CE05" w:rsidP="5CB727BC">
            <w:pPr>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Macaya cuenta con una infraestructura hídrica artesanal básica compuesta por depósitos</w:t>
            </w:r>
            <w:r w:rsidR="00777791">
              <w:rPr>
                <w:rFonts w:ascii="Palatino Linotype" w:eastAsia="Palatino Linotype" w:hAnsi="Palatino Linotype" w:cs="Palatino Linotype"/>
                <w:lang w:val="es-ES"/>
              </w:rPr>
              <w:t>, (</w:t>
            </w:r>
            <w:r w:rsidR="24388A4C" w:rsidRPr="667285CD">
              <w:rPr>
                <w:rFonts w:ascii="Palatino Linotype" w:eastAsia="Palatino Linotype" w:hAnsi="Palatino Linotype" w:cs="Palatino Linotype"/>
                <w:lang w:val="es-ES"/>
              </w:rPr>
              <w:t>síes estanques interconectados por tubos de PCV</w:t>
            </w:r>
            <w:r w:rsidR="448806DF" w:rsidRPr="667285CD">
              <w:rPr>
                <w:rFonts w:ascii="Palatino Linotype" w:eastAsia="Palatino Linotype" w:hAnsi="Palatino Linotype" w:cs="Palatino Linotype"/>
                <w:lang w:val="es-ES"/>
              </w:rPr>
              <w:t xml:space="preserve"> expuestos a la </w:t>
            </w:r>
            <w:r w:rsidR="00777791" w:rsidRPr="667285CD">
              <w:rPr>
                <w:rFonts w:ascii="Palatino Linotype" w:eastAsia="Palatino Linotype" w:hAnsi="Palatino Linotype" w:cs="Palatino Linotype"/>
                <w:lang w:val="es-ES"/>
              </w:rPr>
              <w:t>intemperi</w:t>
            </w:r>
            <w:r w:rsidR="00777791">
              <w:rPr>
                <w:rFonts w:ascii="Palatino Linotype" w:eastAsia="Palatino Linotype" w:hAnsi="Palatino Linotype" w:cs="Palatino Linotype"/>
                <w:lang w:val="es-ES"/>
              </w:rPr>
              <w:t xml:space="preserve">e) </w:t>
            </w:r>
            <w:r w:rsidR="1556659A" w:rsidRPr="667285CD">
              <w:rPr>
                <w:rFonts w:ascii="Palatino Linotype" w:eastAsia="Palatino Linotype" w:hAnsi="Palatino Linotype" w:cs="Palatino Linotype"/>
                <w:lang w:val="es-ES"/>
              </w:rPr>
              <w:t xml:space="preserve">una piscina </w:t>
            </w:r>
            <w:r w:rsidRPr="667285CD">
              <w:rPr>
                <w:rFonts w:ascii="Palatino Linotype" w:eastAsia="Palatino Linotype" w:hAnsi="Palatino Linotype" w:cs="Palatino Linotype"/>
                <w:lang w:val="es-ES"/>
              </w:rPr>
              <w:t>y canales de regadío</w:t>
            </w:r>
            <w:r w:rsidR="64D51F13" w:rsidRPr="667285CD">
              <w:rPr>
                <w:rFonts w:ascii="Palatino Linotype" w:eastAsia="Palatino Linotype" w:hAnsi="Palatino Linotype" w:cs="Palatino Linotype"/>
                <w:lang w:val="es-ES"/>
              </w:rPr>
              <w:t xml:space="preserve">. La red de abastecimiento domiciliario está conectada a la red de regadío. </w:t>
            </w:r>
            <w:r w:rsidR="5AC6428A" w:rsidRPr="667285CD">
              <w:rPr>
                <w:rFonts w:ascii="Palatino Linotype" w:eastAsia="Palatino Linotype" w:hAnsi="Palatino Linotype" w:cs="Palatino Linotype"/>
                <w:lang w:val="es-ES"/>
              </w:rPr>
              <w:t>La infraestructura es rudimentaria y vulnerable, especialmente a eventos climáticos extremos como aludes</w:t>
            </w:r>
            <w:r w:rsidR="03FEB6F0" w:rsidRPr="667285CD">
              <w:rPr>
                <w:rFonts w:ascii="Palatino Linotype" w:eastAsia="Palatino Linotype" w:hAnsi="Palatino Linotype" w:cs="Palatino Linotype"/>
                <w:lang w:val="es-ES"/>
              </w:rPr>
              <w:t xml:space="preserve"> y sequ</w:t>
            </w:r>
            <w:r w:rsidR="00476B15" w:rsidRPr="667285CD">
              <w:rPr>
                <w:rFonts w:ascii="Palatino Linotype" w:eastAsia="Palatino Linotype" w:hAnsi="Palatino Linotype" w:cs="Palatino Linotype"/>
                <w:lang w:val="es-ES"/>
              </w:rPr>
              <w:t>í</w:t>
            </w:r>
            <w:r w:rsidR="03FEB6F0" w:rsidRPr="667285CD">
              <w:rPr>
                <w:rFonts w:ascii="Palatino Linotype" w:eastAsia="Palatino Linotype" w:hAnsi="Palatino Linotype" w:cs="Palatino Linotype"/>
                <w:lang w:val="es-ES"/>
              </w:rPr>
              <w:t>as.</w:t>
            </w:r>
            <w:r w:rsidR="5AC6428A" w:rsidRPr="667285CD">
              <w:rPr>
                <w:rFonts w:ascii="Palatino Linotype" w:eastAsia="Palatino Linotype" w:hAnsi="Palatino Linotype" w:cs="Palatino Linotype"/>
                <w:lang w:val="es-ES"/>
              </w:rPr>
              <w:t xml:space="preserve"> La falta de alcantarillado y sistemas de tratamiento de agua potable representa un riesgo significativo para la salud.</w:t>
            </w:r>
            <w:r w:rsidR="68AAA1CC" w:rsidRPr="667285CD">
              <w:rPr>
                <w:rFonts w:ascii="Palatino Linotype" w:eastAsia="Palatino Linotype" w:hAnsi="Palatino Linotype" w:cs="Palatino Linotype"/>
                <w:lang w:val="es-ES"/>
              </w:rPr>
              <w:t xml:space="preserve"> La comunidad carece de defensas fluviales adecuadas y no está organizada </w:t>
            </w:r>
            <w:r w:rsidR="00476B15" w:rsidRPr="667285CD">
              <w:rPr>
                <w:rFonts w:ascii="Palatino Linotype" w:eastAsia="Palatino Linotype" w:hAnsi="Palatino Linotype" w:cs="Palatino Linotype"/>
                <w:lang w:val="es-ES"/>
              </w:rPr>
              <w:t xml:space="preserve">a través de </w:t>
            </w:r>
            <w:r w:rsidR="68AAA1CC" w:rsidRPr="667285CD">
              <w:rPr>
                <w:rFonts w:ascii="Palatino Linotype" w:eastAsia="Palatino Linotype" w:hAnsi="Palatino Linotype" w:cs="Palatino Linotype"/>
                <w:lang w:val="es-ES"/>
              </w:rPr>
              <w:t>un comité de agua potable rural, lo que limita el acceso a financiamiento para mejoras hidráulicas y de saneamiento. En conclusión, Macaya necesita una mejora sustancial en su infraestructura hídrica y saneamiento para asegurar un suministro confiable de agua</w:t>
            </w:r>
            <w:r w:rsidR="6E3F42A0" w:rsidRPr="667285CD">
              <w:rPr>
                <w:rFonts w:ascii="Palatino Linotype" w:eastAsia="Palatino Linotype" w:hAnsi="Palatino Linotype" w:cs="Palatino Linotype"/>
                <w:lang w:val="es-ES"/>
              </w:rPr>
              <w:t>, tanto para fines de riego como para el consumo humano</w:t>
            </w:r>
            <w:r w:rsidR="685A12E8" w:rsidRPr="667285CD">
              <w:rPr>
                <w:rFonts w:ascii="Palatino Linotype" w:eastAsia="Palatino Linotype" w:hAnsi="Palatino Linotype" w:cs="Palatino Linotype"/>
                <w:lang w:val="es-ES"/>
              </w:rPr>
              <w:t xml:space="preserve">. </w:t>
            </w:r>
          </w:p>
        </w:tc>
      </w:tr>
    </w:tbl>
    <w:p w14:paraId="2CE86FE1" w14:textId="1D163C19" w:rsidR="1E611A27" w:rsidRDefault="1E611A27" w:rsidP="1E611A27">
      <w:pPr>
        <w:rPr>
          <w:rFonts w:ascii="Palatino Linotype" w:eastAsia="Palatino Linotype" w:hAnsi="Palatino Linotype" w:cs="Palatino Linotype"/>
          <w:lang w:val="es-ES"/>
        </w:rPr>
      </w:pPr>
    </w:p>
    <w:p w14:paraId="622A1446" w14:textId="5A7C95DD" w:rsidR="553336E4" w:rsidRDefault="1328A51B" w:rsidP="1E611A27">
      <w:pPr>
        <w:pStyle w:val="Ttulo3"/>
        <w:rPr>
          <w:rFonts w:ascii="Palatino Linotype" w:eastAsia="Palatino Linotype" w:hAnsi="Palatino Linotype" w:cs="Palatino Linotype"/>
          <w:lang w:val="es-ES"/>
        </w:rPr>
      </w:pPr>
      <w:bookmarkStart w:id="9" w:name="_Toc176603887"/>
      <w:proofErr w:type="gramStart"/>
      <w:r w:rsidRPr="667285CD">
        <w:rPr>
          <w:rFonts w:ascii="Palatino Linotype" w:eastAsia="Palatino Linotype" w:hAnsi="Palatino Linotype" w:cs="Palatino Linotype"/>
          <w:lang w:val="es-ES"/>
        </w:rPr>
        <w:t xml:space="preserve">3.2 </w:t>
      </w:r>
      <w:r w:rsidR="486FBD41" w:rsidRPr="667285CD">
        <w:rPr>
          <w:rFonts w:ascii="Palatino Linotype" w:eastAsia="Palatino Linotype" w:hAnsi="Palatino Linotype" w:cs="Palatino Linotype"/>
          <w:lang w:val="es-ES"/>
        </w:rPr>
        <w:t xml:space="preserve"> </w:t>
      </w:r>
      <w:r w:rsidR="4AD4E50A" w:rsidRPr="667285CD">
        <w:rPr>
          <w:rFonts w:ascii="Palatino Linotype" w:eastAsia="Palatino Linotype" w:hAnsi="Palatino Linotype" w:cs="Palatino Linotype"/>
          <w:lang w:val="es-ES"/>
        </w:rPr>
        <w:t>ETAPA</w:t>
      </w:r>
      <w:proofErr w:type="gramEnd"/>
      <w:r w:rsidR="4AD4E50A" w:rsidRPr="667285CD">
        <w:rPr>
          <w:rFonts w:ascii="Palatino Linotype" w:eastAsia="Palatino Linotype" w:hAnsi="Palatino Linotype" w:cs="Palatino Linotype"/>
          <w:lang w:val="es-ES"/>
        </w:rPr>
        <w:t xml:space="preserve"> II: </w:t>
      </w:r>
      <w:r w:rsidR="238162B9" w:rsidRPr="667285CD">
        <w:rPr>
          <w:rFonts w:ascii="Palatino Linotype" w:eastAsia="Palatino Linotype" w:hAnsi="Palatino Linotype" w:cs="Palatino Linotype"/>
          <w:lang w:val="es-ES"/>
        </w:rPr>
        <w:t xml:space="preserve">IDENTIFICACION DE </w:t>
      </w:r>
      <w:r w:rsidR="4AD4E50A" w:rsidRPr="667285CD">
        <w:rPr>
          <w:rFonts w:ascii="Palatino Linotype" w:eastAsia="Palatino Linotype" w:hAnsi="Palatino Linotype" w:cs="Palatino Linotype"/>
          <w:lang w:val="es-ES"/>
        </w:rPr>
        <w:t>ESCENARIO</w:t>
      </w:r>
      <w:r w:rsidR="651A72C6" w:rsidRPr="667285CD">
        <w:rPr>
          <w:rFonts w:ascii="Palatino Linotype" w:eastAsia="Palatino Linotype" w:hAnsi="Palatino Linotype" w:cs="Palatino Linotype"/>
          <w:lang w:val="es-ES"/>
        </w:rPr>
        <w:t>S</w:t>
      </w:r>
      <w:r w:rsidR="4AD4E50A" w:rsidRPr="667285CD">
        <w:rPr>
          <w:rFonts w:ascii="Palatino Linotype" w:eastAsia="Palatino Linotype" w:hAnsi="Palatino Linotype" w:cs="Palatino Linotype"/>
          <w:lang w:val="es-ES"/>
        </w:rPr>
        <w:t xml:space="preserve"> FU</w:t>
      </w:r>
      <w:r w:rsidR="0D928A74" w:rsidRPr="667285CD">
        <w:rPr>
          <w:rFonts w:ascii="Palatino Linotype" w:eastAsia="Palatino Linotype" w:hAnsi="Palatino Linotype" w:cs="Palatino Linotype"/>
          <w:lang w:val="es-ES"/>
        </w:rPr>
        <w:t>T</w:t>
      </w:r>
      <w:r w:rsidR="4AD4E50A" w:rsidRPr="667285CD">
        <w:rPr>
          <w:rFonts w:ascii="Palatino Linotype" w:eastAsia="Palatino Linotype" w:hAnsi="Palatino Linotype" w:cs="Palatino Linotype"/>
          <w:lang w:val="es-ES"/>
        </w:rPr>
        <w:t xml:space="preserve">UROS </w:t>
      </w:r>
      <w:r w:rsidR="0BB64ED3" w:rsidRPr="667285CD">
        <w:rPr>
          <w:rFonts w:ascii="Palatino Linotype" w:eastAsia="Palatino Linotype" w:hAnsi="Palatino Linotype" w:cs="Palatino Linotype"/>
          <w:lang w:val="es-ES"/>
        </w:rPr>
        <w:t>POSIBLES</w:t>
      </w:r>
      <w:r w:rsidR="4AD4E50A" w:rsidRPr="667285CD">
        <w:rPr>
          <w:rFonts w:ascii="Palatino Linotype" w:eastAsia="Palatino Linotype" w:hAnsi="Palatino Linotype" w:cs="Palatino Linotype"/>
          <w:lang w:val="es-ES"/>
        </w:rPr>
        <w:t>.</w:t>
      </w:r>
      <w:bookmarkEnd w:id="9"/>
    </w:p>
    <w:p w14:paraId="4BAC905D" w14:textId="232774CA" w:rsidR="0C7DBFFC" w:rsidRDefault="63DA1089" w:rsidP="35C9064B">
      <w:p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El análisis de los escenarios se hizo mediante el </w:t>
      </w:r>
      <w:r w:rsidR="0055668D">
        <w:rPr>
          <w:rFonts w:ascii="Palatino Linotype" w:eastAsia="Palatino Linotype" w:hAnsi="Palatino Linotype" w:cs="Palatino Linotype"/>
          <w:lang w:val="es-ES"/>
        </w:rPr>
        <w:t>m</w:t>
      </w:r>
      <w:r w:rsidRPr="667285CD">
        <w:rPr>
          <w:rFonts w:ascii="Palatino Linotype" w:eastAsia="Palatino Linotype" w:hAnsi="Palatino Linotype" w:cs="Palatino Linotype"/>
          <w:lang w:val="es-ES"/>
        </w:rPr>
        <w:t xml:space="preserve">odelo dinámico del balance hídrico, el cual ha sido explicado en detalle en reportes anteriores (Anexo </w:t>
      </w:r>
      <w:r w:rsidR="09837A7F" w:rsidRPr="667285CD">
        <w:rPr>
          <w:rFonts w:ascii="Palatino Linotype" w:eastAsia="Palatino Linotype" w:hAnsi="Palatino Linotype" w:cs="Palatino Linotype"/>
          <w:lang w:val="es-ES"/>
        </w:rPr>
        <w:t>III</w:t>
      </w:r>
      <w:r w:rsidRPr="667285CD">
        <w:rPr>
          <w:rFonts w:ascii="Palatino Linotype" w:eastAsia="Palatino Linotype" w:hAnsi="Palatino Linotype" w:cs="Palatino Linotype"/>
          <w:lang w:val="es-ES"/>
        </w:rPr>
        <w:t xml:space="preserve">). El modelo fue </w:t>
      </w:r>
      <w:r w:rsidR="39AF0287" w:rsidRPr="667285CD">
        <w:rPr>
          <w:rFonts w:ascii="Palatino Linotype" w:eastAsia="Palatino Linotype" w:hAnsi="Palatino Linotype" w:cs="Palatino Linotype"/>
          <w:lang w:val="es-ES"/>
        </w:rPr>
        <w:t xml:space="preserve">alimentado con 207 </w:t>
      </w:r>
      <w:r w:rsidR="1AF468D0" w:rsidRPr="667285CD">
        <w:rPr>
          <w:rFonts w:ascii="Palatino Linotype" w:eastAsia="Palatino Linotype" w:hAnsi="Palatino Linotype" w:cs="Palatino Linotype"/>
          <w:lang w:val="es-ES"/>
        </w:rPr>
        <w:t>valores</w:t>
      </w:r>
      <w:r w:rsidR="39AF0287" w:rsidRPr="667285CD">
        <w:rPr>
          <w:rFonts w:ascii="Palatino Linotype" w:eastAsia="Palatino Linotype" w:hAnsi="Palatino Linotype" w:cs="Palatino Linotype"/>
          <w:lang w:val="es-ES"/>
        </w:rPr>
        <w:t xml:space="preserve"> de entrada y salida</w:t>
      </w:r>
      <w:r w:rsidR="448EEE85" w:rsidRPr="667285CD">
        <w:rPr>
          <w:rFonts w:ascii="Palatino Linotype" w:eastAsia="Palatino Linotype" w:hAnsi="Palatino Linotype" w:cs="Palatino Linotype"/>
          <w:lang w:val="es-ES"/>
        </w:rPr>
        <w:t xml:space="preserve"> del sistema</w:t>
      </w:r>
      <w:r w:rsidR="07E05F24" w:rsidRPr="667285CD">
        <w:rPr>
          <w:rFonts w:ascii="Palatino Linotype" w:eastAsia="Palatino Linotype" w:hAnsi="Palatino Linotype" w:cs="Palatino Linotype"/>
          <w:lang w:val="es-ES"/>
        </w:rPr>
        <w:t>,</w:t>
      </w:r>
      <w:r w:rsidR="5A9C616B" w:rsidRPr="667285CD">
        <w:rPr>
          <w:rFonts w:ascii="Palatino Linotype" w:eastAsia="Palatino Linotype" w:hAnsi="Palatino Linotype" w:cs="Palatino Linotype"/>
          <w:lang w:val="es-ES"/>
        </w:rPr>
        <w:t xml:space="preserve"> estimad</w:t>
      </w:r>
      <w:r w:rsidR="35227FC2" w:rsidRPr="667285CD">
        <w:rPr>
          <w:rFonts w:ascii="Palatino Linotype" w:eastAsia="Palatino Linotype" w:hAnsi="Palatino Linotype" w:cs="Palatino Linotype"/>
          <w:lang w:val="es-ES"/>
        </w:rPr>
        <w:t>o</w:t>
      </w:r>
      <w:r w:rsidR="5A9C616B" w:rsidRPr="667285CD">
        <w:rPr>
          <w:rFonts w:ascii="Palatino Linotype" w:eastAsia="Palatino Linotype" w:hAnsi="Palatino Linotype" w:cs="Palatino Linotype"/>
          <w:lang w:val="es-ES"/>
        </w:rPr>
        <w:t>s a partir</w:t>
      </w:r>
      <w:r w:rsidR="39AF0287" w:rsidRPr="667285CD">
        <w:rPr>
          <w:rFonts w:ascii="Palatino Linotype" w:eastAsia="Palatino Linotype" w:hAnsi="Palatino Linotype" w:cs="Palatino Linotype"/>
          <w:lang w:val="es-ES"/>
        </w:rPr>
        <w:t xml:space="preserve"> de los datos del monito</w:t>
      </w:r>
      <w:r w:rsidR="3754EDA2" w:rsidRPr="667285CD">
        <w:rPr>
          <w:rFonts w:ascii="Palatino Linotype" w:eastAsia="Palatino Linotype" w:hAnsi="Palatino Linotype" w:cs="Palatino Linotype"/>
          <w:lang w:val="es-ES"/>
        </w:rPr>
        <w:t xml:space="preserve">reo </w:t>
      </w:r>
      <w:r w:rsidR="2C07D833" w:rsidRPr="667285CD">
        <w:rPr>
          <w:rFonts w:ascii="Palatino Linotype" w:eastAsia="Palatino Linotype" w:hAnsi="Palatino Linotype" w:cs="Palatino Linotype"/>
          <w:lang w:val="es-ES"/>
        </w:rPr>
        <w:t xml:space="preserve">de </w:t>
      </w:r>
      <w:r w:rsidR="46FCB6D8" w:rsidRPr="667285CD">
        <w:rPr>
          <w:rFonts w:ascii="Palatino Linotype" w:eastAsia="Palatino Linotype" w:hAnsi="Palatino Linotype" w:cs="Palatino Linotype"/>
          <w:lang w:val="es-ES"/>
        </w:rPr>
        <w:t>nivel de agua</w:t>
      </w:r>
      <w:r w:rsidR="0B183A34" w:rsidRPr="667285CD">
        <w:rPr>
          <w:rFonts w:ascii="Palatino Linotype" w:eastAsia="Palatino Linotype" w:hAnsi="Palatino Linotype" w:cs="Palatino Linotype"/>
          <w:lang w:val="es-ES"/>
        </w:rPr>
        <w:t>, re</w:t>
      </w:r>
      <w:r w:rsidR="36A1B3EA" w:rsidRPr="667285CD">
        <w:rPr>
          <w:rFonts w:ascii="Palatino Linotype" w:eastAsia="Palatino Linotype" w:hAnsi="Palatino Linotype" w:cs="Palatino Linotype"/>
          <w:lang w:val="es-ES"/>
        </w:rPr>
        <w:t xml:space="preserve">gistrados </w:t>
      </w:r>
      <w:r w:rsidR="0B183A34" w:rsidRPr="667285CD">
        <w:rPr>
          <w:rFonts w:ascii="Palatino Linotype" w:eastAsia="Palatino Linotype" w:hAnsi="Palatino Linotype" w:cs="Palatino Linotype"/>
          <w:lang w:val="es-ES"/>
        </w:rPr>
        <w:t xml:space="preserve">durante abril a </w:t>
      </w:r>
      <w:r w:rsidR="35227FC2" w:rsidRPr="667285CD">
        <w:rPr>
          <w:rFonts w:ascii="Palatino Linotype" w:eastAsia="Palatino Linotype" w:hAnsi="Palatino Linotype" w:cs="Palatino Linotype"/>
          <w:lang w:val="es-ES"/>
        </w:rPr>
        <w:t>n</w:t>
      </w:r>
      <w:r w:rsidR="0B183A34" w:rsidRPr="667285CD">
        <w:rPr>
          <w:rFonts w:ascii="Palatino Linotype" w:eastAsia="Palatino Linotype" w:hAnsi="Palatino Linotype" w:cs="Palatino Linotype"/>
          <w:lang w:val="es-ES"/>
        </w:rPr>
        <w:t>oviembre</w:t>
      </w:r>
      <w:r w:rsidR="35227FC2" w:rsidRPr="667285CD">
        <w:rPr>
          <w:rFonts w:ascii="Palatino Linotype" w:eastAsia="Palatino Linotype" w:hAnsi="Palatino Linotype" w:cs="Palatino Linotype"/>
          <w:lang w:val="es-ES"/>
        </w:rPr>
        <w:t xml:space="preserve"> del </w:t>
      </w:r>
      <w:r w:rsidR="7740C0CA" w:rsidRPr="667285CD">
        <w:rPr>
          <w:rFonts w:ascii="Palatino Linotype" w:eastAsia="Palatino Linotype" w:hAnsi="Palatino Linotype" w:cs="Palatino Linotype"/>
          <w:lang w:val="es-ES"/>
        </w:rPr>
        <w:t xml:space="preserve">2023. </w:t>
      </w:r>
      <w:r w:rsidR="49F5554F" w:rsidRPr="667285CD">
        <w:rPr>
          <w:rFonts w:ascii="Palatino Linotype" w:eastAsia="Palatino Linotype" w:hAnsi="Palatino Linotype" w:cs="Palatino Linotype"/>
          <w:lang w:val="es-ES"/>
        </w:rPr>
        <w:t xml:space="preserve">Aunque los datos no logran </w:t>
      </w:r>
      <w:r w:rsidR="670A935C" w:rsidRPr="667285CD">
        <w:rPr>
          <w:rFonts w:ascii="Palatino Linotype" w:eastAsia="Palatino Linotype" w:hAnsi="Palatino Linotype" w:cs="Palatino Linotype"/>
          <w:lang w:val="es-ES"/>
        </w:rPr>
        <w:t>contemplar</w:t>
      </w:r>
      <w:r w:rsidR="49F5554F" w:rsidRPr="667285CD">
        <w:rPr>
          <w:rFonts w:ascii="Palatino Linotype" w:eastAsia="Palatino Linotype" w:hAnsi="Palatino Linotype" w:cs="Palatino Linotype"/>
          <w:lang w:val="es-ES"/>
        </w:rPr>
        <w:t xml:space="preserve"> la </w:t>
      </w:r>
      <w:r w:rsidR="578FB29F" w:rsidRPr="667285CD">
        <w:rPr>
          <w:rFonts w:ascii="Palatino Linotype" w:eastAsia="Palatino Linotype" w:hAnsi="Palatino Linotype" w:cs="Palatino Linotype"/>
          <w:lang w:val="es-ES"/>
        </w:rPr>
        <w:t>dinámica</w:t>
      </w:r>
      <w:r w:rsidR="49F5554F" w:rsidRPr="667285CD">
        <w:rPr>
          <w:rFonts w:ascii="Palatino Linotype" w:eastAsia="Palatino Linotype" w:hAnsi="Palatino Linotype" w:cs="Palatino Linotype"/>
          <w:lang w:val="es-ES"/>
        </w:rPr>
        <w:t xml:space="preserve"> anual de</w:t>
      </w:r>
      <w:r w:rsidR="7165FB73" w:rsidRPr="667285CD">
        <w:rPr>
          <w:rFonts w:ascii="Palatino Linotype" w:eastAsia="Palatino Linotype" w:hAnsi="Palatino Linotype" w:cs="Palatino Linotype"/>
          <w:lang w:val="es-ES"/>
        </w:rPr>
        <w:t>l</w:t>
      </w:r>
      <w:r w:rsidR="49F5554F" w:rsidRPr="667285CD">
        <w:rPr>
          <w:rFonts w:ascii="Palatino Linotype" w:eastAsia="Palatino Linotype" w:hAnsi="Palatino Linotype" w:cs="Palatino Linotype"/>
          <w:lang w:val="es-ES"/>
        </w:rPr>
        <w:t xml:space="preserve"> sistema, </w:t>
      </w:r>
      <w:r w:rsidR="307CE4F4" w:rsidRPr="667285CD">
        <w:rPr>
          <w:rFonts w:ascii="Palatino Linotype" w:eastAsia="Palatino Linotype" w:hAnsi="Palatino Linotype" w:cs="Palatino Linotype"/>
          <w:lang w:val="es-ES"/>
        </w:rPr>
        <w:t>estos corresponden</w:t>
      </w:r>
      <w:r w:rsidR="49F5554F" w:rsidRPr="667285CD">
        <w:rPr>
          <w:rFonts w:ascii="Palatino Linotype" w:eastAsia="Palatino Linotype" w:hAnsi="Palatino Linotype" w:cs="Palatino Linotype"/>
          <w:lang w:val="es-ES"/>
        </w:rPr>
        <w:t xml:space="preserve"> a los periodos </w:t>
      </w:r>
      <w:r w:rsidR="50E25629" w:rsidRPr="667285CD">
        <w:rPr>
          <w:rFonts w:ascii="Palatino Linotype" w:eastAsia="Palatino Linotype" w:hAnsi="Palatino Linotype" w:cs="Palatino Linotype"/>
          <w:lang w:val="es-ES"/>
        </w:rPr>
        <w:t>más</w:t>
      </w:r>
      <w:r w:rsidR="49F5554F" w:rsidRPr="667285CD">
        <w:rPr>
          <w:rFonts w:ascii="Palatino Linotype" w:eastAsia="Palatino Linotype" w:hAnsi="Palatino Linotype" w:cs="Palatino Linotype"/>
          <w:lang w:val="es-ES"/>
        </w:rPr>
        <w:t xml:space="preserve"> secos </w:t>
      </w:r>
      <w:r w:rsidR="02A9CEA3" w:rsidRPr="667285CD">
        <w:rPr>
          <w:rFonts w:ascii="Palatino Linotype" w:eastAsia="Palatino Linotype" w:hAnsi="Palatino Linotype" w:cs="Palatino Linotype"/>
          <w:lang w:val="es-ES"/>
        </w:rPr>
        <w:t>del año</w:t>
      </w:r>
      <w:r w:rsidR="78881DB6" w:rsidRPr="667285CD">
        <w:rPr>
          <w:rFonts w:ascii="Palatino Linotype" w:eastAsia="Palatino Linotype" w:hAnsi="Palatino Linotype" w:cs="Palatino Linotype"/>
          <w:lang w:val="es-ES"/>
        </w:rPr>
        <w:t>,</w:t>
      </w:r>
      <w:r w:rsidR="5EDB45D3" w:rsidRPr="667285CD">
        <w:rPr>
          <w:rFonts w:ascii="Palatino Linotype" w:eastAsia="Palatino Linotype" w:hAnsi="Palatino Linotype" w:cs="Palatino Linotype"/>
          <w:lang w:val="es-ES"/>
        </w:rPr>
        <w:t xml:space="preserve"> </w:t>
      </w:r>
      <w:r w:rsidR="60E9617D" w:rsidRPr="667285CD">
        <w:rPr>
          <w:rFonts w:ascii="Palatino Linotype" w:eastAsia="Palatino Linotype" w:hAnsi="Palatino Linotype" w:cs="Palatino Linotype"/>
          <w:lang w:val="es-ES"/>
        </w:rPr>
        <w:t>por lo que</w:t>
      </w:r>
      <w:r w:rsidR="78E69D09" w:rsidRPr="667285CD">
        <w:rPr>
          <w:rFonts w:ascii="Palatino Linotype" w:eastAsia="Palatino Linotype" w:hAnsi="Palatino Linotype" w:cs="Palatino Linotype"/>
          <w:lang w:val="es-ES"/>
        </w:rPr>
        <w:t xml:space="preserve"> reflejan el escenario con menor disponibilidad de agua</w:t>
      </w:r>
      <w:r w:rsidR="02A9CEA3" w:rsidRPr="667285CD">
        <w:rPr>
          <w:rFonts w:ascii="Palatino Linotype" w:eastAsia="Palatino Linotype" w:hAnsi="Palatino Linotype" w:cs="Palatino Linotype"/>
          <w:lang w:val="es-ES"/>
        </w:rPr>
        <w:t xml:space="preserve">. </w:t>
      </w:r>
      <w:r w:rsidR="6E8598D4" w:rsidRPr="667285CD">
        <w:rPr>
          <w:rFonts w:ascii="Palatino Linotype" w:eastAsia="Palatino Linotype" w:hAnsi="Palatino Linotype" w:cs="Palatino Linotype"/>
          <w:lang w:val="es-ES"/>
        </w:rPr>
        <w:t xml:space="preserve">La elección </w:t>
      </w:r>
      <w:r w:rsidR="17E3E7F8" w:rsidRPr="667285CD">
        <w:rPr>
          <w:rFonts w:ascii="Palatino Linotype" w:eastAsia="Palatino Linotype" w:hAnsi="Palatino Linotype" w:cs="Palatino Linotype"/>
          <w:lang w:val="es-ES"/>
        </w:rPr>
        <w:t xml:space="preserve">de </w:t>
      </w:r>
      <w:r w:rsidR="6280AC54" w:rsidRPr="667285CD">
        <w:rPr>
          <w:rFonts w:ascii="Palatino Linotype" w:eastAsia="Palatino Linotype" w:hAnsi="Palatino Linotype" w:cs="Palatino Linotype"/>
          <w:lang w:val="es-ES"/>
        </w:rPr>
        <w:t>l</w:t>
      </w:r>
      <w:r w:rsidR="17E3E7F8" w:rsidRPr="667285CD">
        <w:rPr>
          <w:rFonts w:ascii="Palatino Linotype" w:eastAsia="Palatino Linotype" w:hAnsi="Palatino Linotype" w:cs="Palatino Linotype"/>
          <w:lang w:val="es-ES"/>
        </w:rPr>
        <w:t xml:space="preserve">os escenarios evaluados se </w:t>
      </w:r>
      <w:r w:rsidR="3B16DDA2" w:rsidRPr="667285CD">
        <w:rPr>
          <w:rFonts w:ascii="Palatino Linotype" w:eastAsia="Palatino Linotype" w:hAnsi="Palatino Linotype" w:cs="Palatino Linotype"/>
          <w:lang w:val="es-ES"/>
        </w:rPr>
        <w:t>fundó</w:t>
      </w:r>
      <w:r w:rsidR="17E3E7F8" w:rsidRPr="667285CD">
        <w:rPr>
          <w:rFonts w:ascii="Palatino Linotype" w:eastAsia="Palatino Linotype" w:hAnsi="Palatino Linotype" w:cs="Palatino Linotype"/>
          <w:lang w:val="es-ES"/>
        </w:rPr>
        <w:t xml:space="preserve"> en la</w:t>
      </w:r>
      <w:r w:rsidR="4ECB5CB1" w:rsidRPr="667285CD">
        <w:rPr>
          <w:rFonts w:ascii="Palatino Linotype" w:eastAsia="Palatino Linotype" w:hAnsi="Palatino Linotype" w:cs="Palatino Linotype"/>
          <w:lang w:val="es-ES"/>
        </w:rPr>
        <w:t xml:space="preserve">s apreciaciones y anhelos </w:t>
      </w:r>
      <w:r w:rsidR="3D3E81D8" w:rsidRPr="667285CD">
        <w:rPr>
          <w:rFonts w:ascii="Palatino Linotype" w:eastAsia="Palatino Linotype" w:hAnsi="Palatino Linotype" w:cs="Palatino Linotype"/>
          <w:lang w:val="es-ES"/>
        </w:rPr>
        <w:t>señalados por la comunidad</w:t>
      </w:r>
      <w:r w:rsidR="00B159CA">
        <w:rPr>
          <w:rFonts w:ascii="Palatino Linotype" w:eastAsia="Palatino Linotype" w:hAnsi="Palatino Linotype" w:cs="Palatino Linotype"/>
          <w:lang w:val="es-ES"/>
        </w:rPr>
        <w:t>; dando pie a la evaluación de</w:t>
      </w:r>
      <w:r w:rsidR="0055668D">
        <w:rPr>
          <w:rFonts w:ascii="Palatino Linotype" w:eastAsia="Palatino Linotype" w:hAnsi="Palatino Linotype" w:cs="Palatino Linotype"/>
          <w:lang w:val="es-ES"/>
        </w:rPr>
        <w:t xml:space="preserve"> l</w:t>
      </w:r>
      <w:r w:rsidR="157C95AC" w:rsidRPr="667285CD">
        <w:rPr>
          <w:rFonts w:ascii="Palatino Linotype" w:eastAsia="Palatino Linotype" w:hAnsi="Palatino Linotype" w:cs="Palatino Linotype"/>
          <w:lang w:val="es-ES"/>
        </w:rPr>
        <w:t>a</w:t>
      </w:r>
      <w:r w:rsidR="2822C791" w:rsidRPr="667285CD">
        <w:rPr>
          <w:rFonts w:ascii="Palatino Linotype" w:eastAsia="Palatino Linotype" w:hAnsi="Palatino Linotype" w:cs="Palatino Linotype"/>
          <w:lang w:val="es-ES"/>
        </w:rPr>
        <w:t>s</w:t>
      </w:r>
      <w:r w:rsidR="39C5EDA5" w:rsidRPr="667285CD">
        <w:rPr>
          <w:rFonts w:ascii="Palatino Linotype" w:eastAsia="Palatino Linotype" w:hAnsi="Palatino Linotype" w:cs="Palatino Linotype"/>
          <w:lang w:val="es-ES"/>
        </w:rPr>
        <w:t xml:space="preserve"> variables</w:t>
      </w:r>
      <w:r w:rsidR="1328BF21" w:rsidRPr="667285CD">
        <w:rPr>
          <w:rFonts w:ascii="Palatino Linotype" w:eastAsia="Palatino Linotype" w:hAnsi="Palatino Linotype" w:cs="Palatino Linotype"/>
          <w:lang w:val="es-ES"/>
        </w:rPr>
        <w:t xml:space="preserve"> </w:t>
      </w:r>
      <w:r w:rsidR="00B159CA">
        <w:rPr>
          <w:rFonts w:ascii="Palatino Linotype" w:eastAsia="Palatino Linotype" w:hAnsi="Palatino Linotype" w:cs="Palatino Linotype"/>
          <w:lang w:val="es-ES"/>
        </w:rPr>
        <w:t>relacionadas con: el</w:t>
      </w:r>
      <w:r w:rsidR="0055668D">
        <w:rPr>
          <w:rFonts w:ascii="Palatino Linotype" w:eastAsia="Palatino Linotype" w:hAnsi="Palatino Linotype" w:cs="Palatino Linotype"/>
          <w:lang w:val="es-ES"/>
        </w:rPr>
        <w:t>:</w:t>
      </w:r>
      <w:r w:rsidR="39C5EDA5" w:rsidRPr="667285CD">
        <w:rPr>
          <w:rFonts w:ascii="Palatino Linotype" w:eastAsia="Palatino Linotype" w:hAnsi="Palatino Linotype" w:cs="Palatino Linotype"/>
          <w:lang w:val="es-ES"/>
        </w:rPr>
        <w:t xml:space="preserve"> aumento</w:t>
      </w:r>
      <w:r w:rsidR="71BDE8D0" w:rsidRPr="667285CD">
        <w:rPr>
          <w:rFonts w:ascii="Palatino Linotype" w:eastAsia="Palatino Linotype" w:hAnsi="Palatino Linotype" w:cs="Palatino Linotype"/>
          <w:lang w:val="es-ES"/>
        </w:rPr>
        <w:t xml:space="preserve">, </w:t>
      </w:r>
      <w:r w:rsidR="45B8058D" w:rsidRPr="667285CD">
        <w:rPr>
          <w:rFonts w:ascii="Palatino Linotype" w:eastAsia="Palatino Linotype" w:hAnsi="Palatino Linotype" w:cs="Palatino Linotype"/>
          <w:lang w:val="es-ES"/>
        </w:rPr>
        <w:t>mantención</w:t>
      </w:r>
      <w:r w:rsidR="71BDE8D0" w:rsidRPr="667285CD">
        <w:rPr>
          <w:rFonts w:ascii="Palatino Linotype" w:eastAsia="Palatino Linotype" w:hAnsi="Palatino Linotype" w:cs="Palatino Linotype"/>
          <w:lang w:val="es-ES"/>
        </w:rPr>
        <w:t xml:space="preserve"> y/o </w:t>
      </w:r>
      <w:r w:rsidR="48E00584" w:rsidRPr="667285CD">
        <w:rPr>
          <w:rFonts w:ascii="Palatino Linotype" w:eastAsia="Palatino Linotype" w:hAnsi="Palatino Linotype" w:cs="Palatino Linotype"/>
          <w:lang w:val="es-ES"/>
        </w:rPr>
        <w:t>reducción</w:t>
      </w:r>
      <w:r w:rsidR="39C5EDA5" w:rsidRPr="667285CD">
        <w:rPr>
          <w:rFonts w:ascii="Palatino Linotype" w:eastAsia="Palatino Linotype" w:hAnsi="Palatino Linotype" w:cs="Palatino Linotype"/>
          <w:lang w:val="es-ES"/>
        </w:rPr>
        <w:t xml:space="preserve"> de la </w:t>
      </w:r>
      <w:r w:rsidR="7635A9B3" w:rsidRPr="667285CD">
        <w:rPr>
          <w:rFonts w:ascii="Palatino Linotype" w:eastAsia="Palatino Linotype" w:hAnsi="Palatino Linotype" w:cs="Palatino Linotype"/>
          <w:lang w:val="es-ES"/>
        </w:rPr>
        <w:t>población</w:t>
      </w:r>
      <w:r w:rsidR="39C5EDA5" w:rsidRPr="667285CD">
        <w:rPr>
          <w:rFonts w:ascii="Palatino Linotype" w:eastAsia="Palatino Linotype" w:hAnsi="Palatino Linotype" w:cs="Palatino Linotype"/>
          <w:lang w:val="es-ES"/>
        </w:rPr>
        <w:t xml:space="preserve"> </w:t>
      </w:r>
      <w:r w:rsidR="34F51ED0" w:rsidRPr="667285CD">
        <w:rPr>
          <w:rFonts w:ascii="Palatino Linotype" w:eastAsia="Palatino Linotype" w:hAnsi="Palatino Linotype" w:cs="Palatino Linotype"/>
          <w:lang w:val="es-ES"/>
        </w:rPr>
        <w:t>residente</w:t>
      </w:r>
      <w:r w:rsidR="39C5EDA5" w:rsidRPr="667285CD">
        <w:rPr>
          <w:rFonts w:ascii="Palatino Linotype" w:eastAsia="Palatino Linotype" w:hAnsi="Palatino Linotype" w:cs="Palatino Linotype"/>
          <w:lang w:val="es-ES"/>
        </w:rPr>
        <w:t xml:space="preserve"> y/o </w:t>
      </w:r>
      <w:r w:rsidR="28BFFE25" w:rsidRPr="667285CD">
        <w:rPr>
          <w:rFonts w:ascii="Palatino Linotype" w:eastAsia="Palatino Linotype" w:hAnsi="Palatino Linotype" w:cs="Palatino Linotype"/>
          <w:lang w:val="es-ES"/>
        </w:rPr>
        <w:t>fl</w:t>
      </w:r>
      <w:r w:rsidR="39C5EDA5" w:rsidRPr="667285CD">
        <w:rPr>
          <w:rFonts w:ascii="Palatino Linotype" w:eastAsia="Palatino Linotype" w:hAnsi="Palatino Linotype" w:cs="Palatino Linotype"/>
          <w:lang w:val="es-ES"/>
        </w:rPr>
        <w:t>otante (</w:t>
      </w:r>
      <w:r w:rsidR="35227FC2" w:rsidRPr="667285CD">
        <w:rPr>
          <w:rFonts w:ascii="Palatino Linotype" w:eastAsia="Palatino Linotype" w:hAnsi="Palatino Linotype" w:cs="Palatino Linotype"/>
          <w:lang w:val="es-ES"/>
        </w:rPr>
        <w:t>t</w:t>
      </w:r>
      <w:r w:rsidR="45867C5E" w:rsidRPr="667285CD">
        <w:rPr>
          <w:rFonts w:ascii="Palatino Linotype" w:eastAsia="Palatino Linotype" w:hAnsi="Palatino Linotype" w:cs="Palatino Linotype"/>
          <w:lang w:val="es-ES"/>
        </w:rPr>
        <w:t>urismo</w:t>
      </w:r>
      <w:r w:rsidR="39C5EDA5" w:rsidRPr="667285CD">
        <w:rPr>
          <w:rFonts w:ascii="Palatino Linotype" w:eastAsia="Palatino Linotype" w:hAnsi="Palatino Linotype" w:cs="Palatino Linotype"/>
          <w:lang w:val="es-ES"/>
        </w:rPr>
        <w:t>)</w:t>
      </w:r>
      <w:r w:rsidR="0055668D">
        <w:rPr>
          <w:rFonts w:ascii="Palatino Linotype" w:eastAsia="Palatino Linotype" w:hAnsi="Palatino Linotype" w:cs="Palatino Linotype"/>
          <w:lang w:val="es-ES"/>
        </w:rPr>
        <w:t xml:space="preserve">; </w:t>
      </w:r>
      <w:r w:rsidR="4345277A" w:rsidRPr="667285CD">
        <w:rPr>
          <w:rFonts w:ascii="Palatino Linotype" w:eastAsia="Palatino Linotype" w:hAnsi="Palatino Linotype" w:cs="Palatino Linotype"/>
          <w:lang w:val="es-ES"/>
        </w:rPr>
        <w:t>y el aumento</w:t>
      </w:r>
      <w:r w:rsidR="34280CBB" w:rsidRPr="667285CD">
        <w:rPr>
          <w:rFonts w:ascii="Palatino Linotype" w:eastAsia="Palatino Linotype" w:hAnsi="Palatino Linotype" w:cs="Palatino Linotype"/>
          <w:lang w:val="es-ES"/>
        </w:rPr>
        <w:t>, mantención y</w:t>
      </w:r>
      <w:r w:rsidR="0153AA49" w:rsidRPr="667285CD">
        <w:rPr>
          <w:rFonts w:ascii="Palatino Linotype" w:eastAsia="Palatino Linotype" w:hAnsi="Palatino Linotype" w:cs="Palatino Linotype"/>
          <w:lang w:val="es-ES"/>
        </w:rPr>
        <w:t xml:space="preserve">/o </w:t>
      </w:r>
      <w:r w:rsidR="34280CBB" w:rsidRPr="667285CD">
        <w:rPr>
          <w:rFonts w:ascii="Palatino Linotype" w:eastAsia="Palatino Linotype" w:hAnsi="Palatino Linotype" w:cs="Palatino Linotype"/>
          <w:lang w:val="es-ES"/>
        </w:rPr>
        <w:t>reducción de la agricultura.</w:t>
      </w:r>
      <w:r w:rsidR="1957B6E4" w:rsidRPr="667285CD">
        <w:rPr>
          <w:rFonts w:ascii="Palatino Linotype" w:eastAsia="Palatino Linotype" w:hAnsi="Palatino Linotype" w:cs="Palatino Linotype"/>
          <w:lang w:val="es-ES"/>
        </w:rPr>
        <w:t xml:space="preserve"> En cada caso se evaluó el efecto </w:t>
      </w:r>
      <w:r w:rsidR="21824C78" w:rsidRPr="667285CD">
        <w:rPr>
          <w:rFonts w:ascii="Palatino Linotype" w:eastAsia="Palatino Linotype" w:hAnsi="Palatino Linotype" w:cs="Palatino Linotype"/>
          <w:lang w:val="es-ES"/>
        </w:rPr>
        <w:t>de forma</w:t>
      </w:r>
      <w:r w:rsidR="49958BE3" w:rsidRPr="667285CD">
        <w:rPr>
          <w:rFonts w:ascii="Palatino Linotype" w:eastAsia="Palatino Linotype" w:hAnsi="Palatino Linotype" w:cs="Palatino Linotype"/>
          <w:lang w:val="es-ES"/>
        </w:rPr>
        <w:t xml:space="preserve"> </w:t>
      </w:r>
      <w:r w:rsidR="1957B6E4" w:rsidRPr="667285CD">
        <w:rPr>
          <w:rFonts w:ascii="Palatino Linotype" w:eastAsia="Palatino Linotype" w:hAnsi="Palatino Linotype" w:cs="Palatino Linotype"/>
          <w:lang w:val="es-ES"/>
        </w:rPr>
        <w:t>independiente y conjunt</w:t>
      </w:r>
      <w:r w:rsidR="0A1945E4" w:rsidRPr="667285CD">
        <w:rPr>
          <w:rFonts w:ascii="Palatino Linotype" w:eastAsia="Palatino Linotype" w:hAnsi="Palatino Linotype" w:cs="Palatino Linotype"/>
          <w:lang w:val="es-ES"/>
        </w:rPr>
        <w:t>a</w:t>
      </w:r>
      <w:r w:rsidR="1957B6E4" w:rsidRPr="667285CD">
        <w:rPr>
          <w:rFonts w:ascii="Palatino Linotype" w:eastAsia="Palatino Linotype" w:hAnsi="Palatino Linotype" w:cs="Palatino Linotype"/>
          <w:lang w:val="es-ES"/>
        </w:rPr>
        <w:t xml:space="preserve"> de la </w:t>
      </w:r>
      <w:r w:rsidR="6A14F21E" w:rsidRPr="667285CD">
        <w:rPr>
          <w:rFonts w:ascii="Palatino Linotype" w:eastAsia="Palatino Linotype" w:hAnsi="Palatino Linotype" w:cs="Palatino Linotype"/>
          <w:lang w:val="es-ES"/>
        </w:rPr>
        <w:t>variación</w:t>
      </w:r>
      <w:r w:rsidR="1957B6E4" w:rsidRPr="667285CD">
        <w:rPr>
          <w:rFonts w:ascii="Palatino Linotype" w:eastAsia="Palatino Linotype" w:hAnsi="Palatino Linotype" w:cs="Palatino Linotype"/>
          <w:lang w:val="es-ES"/>
        </w:rPr>
        <w:t xml:space="preserve"> de los </w:t>
      </w:r>
      <w:r w:rsidR="1F52D0A2" w:rsidRPr="667285CD">
        <w:rPr>
          <w:rFonts w:ascii="Palatino Linotype" w:eastAsia="Palatino Linotype" w:hAnsi="Palatino Linotype" w:cs="Palatino Linotype"/>
          <w:lang w:val="es-ES"/>
        </w:rPr>
        <w:t>parámetros</w:t>
      </w:r>
      <w:r w:rsidR="1957B6E4" w:rsidRPr="667285CD">
        <w:rPr>
          <w:rFonts w:ascii="Palatino Linotype" w:eastAsia="Palatino Linotype" w:hAnsi="Palatino Linotype" w:cs="Palatino Linotype"/>
          <w:lang w:val="es-ES"/>
        </w:rPr>
        <w:t xml:space="preserve">, generando un total de </w:t>
      </w:r>
      <w:r w:rsidR="4FFA4456" w:rsidRPr="667285CD">
        <w:rPr>
          <w:rFonts w:ascii="Palatino Linotype" w:eastAsia="Palatino Linotype" w:hAnsi="Palatino Linotype" w:cs="Palatino Linotype"/>
          <w:lang w:val="es-ES"/>
        </w:rPr>
        <w:t>catorce</w:t>
      </w:r>
      <w:r w:rsidR="048ABAE0" w:rsidRPr="667285CD">
        <w:rPr>
          <w:rFonts w:ascii="Palatino Linotype" w:eastAsia="Palatino Linotype" w:hAnsi="Palatino Linotype" w:cs="Palatino Linotype"/>
          <w:lang w:val="es-ES"/>
        </w:rPr>
        <w:t xml:space="preserve"> escenarios.</w:t>
      </w:r>
      <w:r w:rsidR="507F38E0" w:rsidRPr="667285CD">
        <w:rPr>
          <w:rFonts w:ascii="Palatino Linotype" w:eastAsia="Palatino Linotype" w:hAnsi="Palatino Linotype" w:cs="Palatino Linotype"/>
          <w:lang w:val="es-ES"/>
        </w:rPr>
        <w:t xml:space="preserve"> </w:t>
      </w:r>
      <w:r w:rsidR="048ABAE0" w:rsidRPr="667285CD">
        <w:rPr>
          <w:rFonts w:ascii="Palatino Linotype" w:eastAsia="Palatino Linotype" w:hAnsi="Palatino Linotype" w:cs="Palatino Linotype"/>
          <w:lang w:val="es-ES"/>
        </w:rPr>
        <w:t xml:space="preserve"> </w:t>
      </w:r>
      <w:r w:rsidR="541D9E18" w:rsidRPr="667285CD">
        <w:rPr>
          <w:rFonts w:ascii="Palatino Linotype" w:eastAsia="Palatino Linotype" w:hAnsi="Palatino Linotype" w:cs="Palatino Linotype"/>
          <w:lang w:val="es-ES"/>
        </w:rPr>
        <w:t xml:space="preserve">Cada escenario fue contrastado con la condición actual, </w:t>
      </w:r>
      <w:r w:rsidR="541D9E18" w:rsidRPr="667285CD">
        <w:rPr>
          <w:rFonts w:ascii="Palatino Linotype" w:eastAsia="Palatino Linotype" w:hAnsi="Palatino Linotype" w:cs="Palatino Linotype"/>
          <w:i/>
          <w:iCs/>
          <w:lang w:val="es-ES"/>
        </w:rPr>
        <w:t>escenario 1</w:t>
      </w:r>
      <w:r w:rsidR="4AF59E3E" w:rsidRPr="667285CD">
        <w:rPr>
          <w:rFonts w:ascii="Palatino Linotype" w:eastAsia="Palatino Linotype" w:hAnsi="Palatino Linotype" w:cs="Palatino Linotype"/>
          <w:i/>
          <w:iCs/>
          <w:lang w:val="es-ES"/>
        </w:rPr>
        <w:t xml:space="preserve">, </w:t>
      </w:r>
      <w:r w:rsidR="2CE4AE2D" w:rsidRPr="667285CD">
        <w:rPr>
          <w:rFonts w:ascii="Palatino Linotype" w:eastAsia="Palatino Linotype" w:hAnsi="Palatino Linotype" w:cs="Palatino Linotype"/>
          <w:lang w:val="es-ES"/>
        </w:rPr>
        <w:t>en donde, se considera una población residente de 30 personas y un incremento esporádico asociación a una función normal</w:t>
      </w:r>
      <w:r w:rsidR="2CE4AE2D" w:rsidRPr="667285CD">
        <w:rPr>
          <w:rFonts w:ascii="Palatino Linotype" w:eastAsia="Palatino Linotype" w:hAnsi="Palatino Linotype" w:cs="Palatino Linotype"/>
          <w:sz w:val="18"/>
          <w:szCs w:val="18"/>
          <w:lang w:val="es-ES"/>
        </w:rPr>
        <w:t xml:space="preserve"> </w:t>
      </w:r>
      <w:r w:rsidR="2CE4AE2D" w:rsidRPr="667285CD">
        <w:rPr>
          <w:rFonts w:ascii="Palatino Linotype" w:eastAsia="Palatino Linotype" w:hAnsi="Palatino Linotype" w:cs="Palatino Linotype"/>
          <w:lang w:val="es-ES"/>
        </w:rPr>
        <w:t>con un promedio de 200 personas y una desviación estándar de 50</w:t>
      </w:r>
      <w:r w:rsidR="00B159CA">
        <w:rPr>
          <w:rFonts w:ascii="Palatino Linotype" w:eastAsia="Palatino Linotype" w:hAnsi="Palatino Linotype" w:cs="Palatino Linotype"/>
          <w:lang w:val="es-ES"/>
        </w:rPr>
        <w:t xml:space="preserve"> personas</w:t>
      </w:r>
      <w:r w:rsidR="2CE4AE2D" w:rsidRPr="667285CD">
        <w:rPr>
          <w:rFonts w:ascii="Palatino Linotype" w:eastAsia="Palatino Linotype" w:hAnsi="Palatino Linotype" w:cs="Palatino Linotype"/>
          <w:lang w:val="es-ES"/>
        </w:rPr>
        <w:t>.</w:t>
      </w:r>
      <w:r w:rsidR="008E3119" w:rsidRPr="008E3119">
        <w:rPr>
          <w:rFonts w:ascii="Calibri" w:hAnsi="Calibri" w:cs="Calibri"/>
          <w:color w:val="000000"/>
          <w:shd w:val="clear" w:color="auto" w:fill="FFFFFF"/>
          <w:lang w:val="es-MX"/>
        </w:rPr>
        <w:t xml:space="preserve"> </w:t>
      </w:r>
      <w:r w:rsidR="008E3119" w:rsidRPr="008E3119">
        <w:rPr>
          <w:rFonts w:ascii="Palatino Linotype" w:eastAsia="Palatino Linotype" w:hAnsi="Palatino Linotype" w:cs="Palatino Linotype"/>
          <w:lang w:val="es-MX"/>
        </w:rPr>
        <w:t>La demanda mínima poblacional se fijó como una funciona de distribución normal entre 50 y 100 litro</w:t>
      </w:r>
      <w:r w:rsidR="008E3119">
        <w:rPr>
          <w:rFonts w:ascii="Palatino Linotype" w:eastAsia="Palatino Linotype" w:hAnsi="Palatino Linotype" w:cs="Palatino Linotype"/>
          <w:lang w:val="es-MX"/>
        </w:rPr>
        <w:t xml:space="preserve"> que c</w:t>
      </w:r>
      <w:r w:rsidR="008E3119" w:rsidRPr="008E3119">
        <w:rPr>
          <w:rFonts w:ascii="Palatino Linotype" w:eastAsia="Palatino Linotype" w:hAnsi="Palatino Linotype" w:cs="Palatino Linotype"/>
          <w:lang w:val="es-MX"/>
        </w:rPr>
        <w:t>orrespondiente al rango de</w:t>
      </w:r>
      <w:r w:rsidR="008E3119">
        <w:rPr>
          <w:rFonts w:ascii="Palatino Linotype" w:eastAsia="Palatino Linotype" w:hAnsi="Palatino Linotype" w:cs="Palatino Linotype"/>
          <w:lang w:val="es-MX"/>
        </w:rPr>
        <w:t xml:space="preserve"> la </w:t>
      </w:r>
      <w:r w:rsidR="008E3119" w:rsidRPr="008E3119">
        <w:rPr>
          <w:rFonts w:ascii="Palatino Linotype" w:eastAsia="Palatino Linotype" w:hAnsi="Palatino Linotype" w:cs="Palatino Linotype"/>
          <w:lang w:val="es-MX"/>
        </w:rPr>
        <w:t>cantidad mínima suficiente para la satisfacer las necesidades básicas bajo los estándares de cantidad de la OMS (WHO, 2003)</w:t>
      </w:r>
      <w:r w:rsidR="008E3119" w:rsidRPr="008E3119">
        <w:rPr>
          <w:rFonts w:ascii="Palatino Linotype" w:eastAsia="Palatino Linotype" w:hAnsi="Palatino Linotype" w:cs="Palatino Linotype"/>
          <w:vertAlign w:val="superscript"/>
          <w:lang w:val="es-MX"/>
        </w:rPr>
        <w:t xml:space="preserve"> </w:t>
      </w:r>
      <w:r w:rsidR="008E3119">
        <w:rPr>
          <w:rStyle w:val="Refdenotaalpie"/>
          <w:rFonts w:ascii="Palatino Linotype" w:eastAsia="Palatino Linotype" w:hAnsi="Palatino Linotype" w:cs="Palatino Linotype"/>
          <w:lang w:val="es-MX"/>
        </w:rPr>
        <w:footnoteReference w:id="1"/>
      </w:r>
      <w:r w:rsidR="008E3119" w:rsidRPr="008E3119">
        <w:rPr>
          <w:rFonts w:ascii="Palatino Linotype" w:eastAsia="Palatino Linotype" w:hAnsi="Palatino Linotype" w:cs="Palatino Linotype"/>
          <w:lang w:val="es-MX"/>
        </w:rPr>
        <w:t>.</w:t>
      </w:r>
      <w:r w:rsidR="008E3119" w:rsidRPr="008E3119">
        <w:rPr>
          <w:rFonts w:ascii="Palatino Linotype" w:eastAsia="Palatino Linotype" w:hAnsi="Palatino Linotype" w:cs="Palatino Linotype"/>
        </w:rPr>
        <w:t> </w:t>
      </w:r>
      <w:r w:rsidR="2CE4AE2D" w:rsidRPr="667285CD">
        <w:rPr>
          <w:rFonts w:ascii="Palatino Linotype" w:eastAsia="Palatino Linotype" w:hAnsi="Palatino Linotype" w:cs="Palatino Linotype"/>
          <w:lang w:val="es-ES"/>
        </w:rPr>
        <w:t xml:space="preserve"> </w:t>
      </w:r>
      <w:r w:rsidR="391399D9" w:rsidRPr="667285CD">
        <w:rPr>
          <w:rFonts w:ascii="Palatino Linotype" w:eastAsia="Palatino Linotype" w:hAnsi="Palatino Linotype" w:cs="Palatino Linotype"/>
          <w:lang w:val="es-ES"/>
        </w:rPr>
        <w:t>La superficie agrícola en metros cuadrados (m</w:t>
      </w:r>
      <w:r w:rsidR="391399D9" w:rsidRPr="667285CD">
        <w:rPr>
          <w:rFonts w:ascii="Palatino Linotype" w:eastAsia="Palatino Linotype" w:hAnsi="Palatino Linotype" w:cs="Palatino Linotype"/>
          <w:vertAlign w:val="superscript"/>
          <w:lang w:val="es-ES"/>
        </w:rPr>
        <w:t>2</w:t>
      </w:r>
      <w:r w:rsidR="391399D9" w:rsidRPr="667285CD">
        <w:rPr>
          <w:rFonts w:ascii="Palatino Linotype" w:eastAsia="Palatino Linotype" w:hAnsi="Palatino Linotype" w:cs="Palatino Linotype"/>
          <w:lang w:val="es-ES"/>
        </w:rPr>
        <w:t xml:space="preserve">) </w:t>
      </w:r>
      <w:r w:rsidR="159E27EC" w:rsidRPr="667285CD">
        <w:rPr>
          <w:rFonts w:ascii="Palatino Linotype" w:eastAsia="Palatino Linotype" w:hAnsi="Palatino Linotype" w:cs="Palatino Linotype"/>
          <w:lang w:val="es-ES"/>
        </w:rPr>
        <w:t xml:space="preserve">aproximados </w:t>
      </w:r>
      <w:r w:rsidR="391399D9" w:rsidRPr="667285CD">
        <w:rPr>
          <w:rFonts w:ascii="Palatino Linotype" w:eastAsia="Palatino Linotype" w:hAnsi="Palatino Linotype" w:cs="Palatino Linotype"/>
          <w:lang w:val="es-ES"/>
        </w:rPr>
        <w:t xml:space="preserve">de cultivo, se clasifico de acuerdo con </w:t>
      </w:r>
      <w:r w:rsidR="001E1F5D">
        <w:rPr>
          <w:rFonts w:ascii="Palatino Linotype" w:eastAsia="Palatino Linotype" w:hAnsi="Palatino Linotype" w:cs="Palatino Linotype"/>
          <w:lang w:val="es-ES"/>
        </w:rPr>
        <w:t>la</w:t>
      </w:r>
      <w:r w:rsidR="391399D9" w:rsidRPr="667285CD">
        <w:rPr>
          <w:rFonts w:ascii="Palatino Linotype" w:eastAsia="Palatino Linotype" w:hAnsi="Palatino Linotype" w:cs="Palatino Linotype"/>
          <w:lang w:val="es-ES"/>
        </w:rPr>
        <w:t xml:space="preserve"> demanda hídrica de las especies agrupadas </w:t>
      </w:r>
      <w:r w:rsidR="001E1F5D">
        <w:rPr>
          <w:rFonts w:ascii="Palatino Linotype" w:eastAsia="Palatino Linotype" w:hAnsi="Palatino Linotype" w:cs="Palatino Linotype"/>
          <w:lang w:val="es-ES"/>
        </w:rPr>
        <w:t>que los caracterizan, siendo</w:t>
      </w:r>
      <w:r w:rsidR="391399D9" w:rsidRPr="667285CD">
        <w:rPr>
          <w:rFonts w:ascii="Palatino Linotype" w:eastAsia="Palatino Linotype" w:hAnsi="Palatino Linotype" w:cs="Palatino Linotype"/>
          <w:lang w:val="es-ES"/>
        </w:rPr>
        <w:t xml:space="preserve">: 1) </w:t>
      </w:r>
      <w:r w:rsidR="001E1F5D">
        <w:rPr>
          <w:rFonts w:ascii="Palatino Linotype" w:eastAsia="Palatino Linotype" w:hAnsi="Palatino Linotype" w:cs="Palatino Linotype"/>
          <w:lang w:val="es-ES"/>
        </w:rPr>
        <w:t>especies de c</w:t>
      </w:r>
      <w:r w:rsidR="391399D9" w:rsidRPr="667285CD">
        <w:rPr>
          <w:rFonts w:ascii="Palatino Linotype" w:eastAsia="Palatino Linotype" w:hAnsi="Palatino Linotype" w:cs="Palatino Linotype"/>
          <w:lang w:val="es-ES"/>
        </w:rPr>
        <w:t xml:space="preserve">onsumo alto; 2) </w:t>
      </w:r>
      <w:r w:rsidR="001E1F5D">
        <w:rPr>
          <w:rFonts w:ascii="Palatino Linotype" w:eastAsia="Palatino Linotype" w:hAnsi="Palatino Linotype" w:cs="Palatino Linotype"/>
          <w:lang w:val="es-ES"/>
        </w:rPr>
        <w:t>especies de c</w:t>
      </w:r>
      <w:r w:rsidR="391399D9" w:rsidRPr="667285CD">
        <w:rPr>
          <w:rFonts w:ascii="Palatino Linotype" w:eastAsia="Palatino Linotype" w:hAnsi="Palatino Linotype" w:cs="Palatino Linotype"/>
          <w:lang w:val="es-ES"/>
        </w:rPr>
        <w:t xml:space="preserve">onsumo medio; 3) </w:t>
      </w:r>
      <w:r w:rsidR="001E1F5D">
        <w:rPr>
          <w:rFonts w:ascii="Palatino Linotype" w:eastAsia="Palatino Linotype" w:hAnsi="Palatino Linotype" w:cs="Palatino Linotype"/>
          <w:lang w:val="es-ES"/>
        </w:rPr>
        <w:t>especies de c</w:t>
      </w:r>
      <w:r w:rsidR="391399D9" w:rsidRPr="667285CD">
        <w:rPr>
          <w:rFonts w:ascii="Palatino Linotype" w:eastAsia="Palatino Linotype" w:hAnsi="Palatino Linotype" w:cs="Palatino Linotype"/>
          <w:lang w:val="es-ES"/>
        </w:rPr>
        <w:t xml:space="preserve">onsumo bajo y 4) </w:t>
      </w:r>
      <w:r w:rsidR="001E1F5D">
        <w:rPr>
          <w:rFonts w:ascii="Palatino Linotype" w:eastAsia="Palatino Linotype" w:hAnsi="Palatino Linotype" w:cs="Palatino Linotype"/>
          <w:lang w:val="es-ES"/>
        </w:rPr>
        <w:t>especies de c</w:t>
      </w:r>
      <w:r w:rsidR="391399D9" w:rsidRPr="667285CD">
        <w:rPr>
          <w:rFonts w:ascii="Palatino Linotype" w:eastAsia="Palatino Linotype" w:hAnsi="Palatino Linotype" w:cs="Palatino Linotype"/>
          <w:lang w:val="es-ES"/>
        </w:rPr>
        <w:t>onsumo variable</w:t>
      </w:r>
      <w:r w:rsidR="0055668D">
        <w:rPr>
          <w:rFonts w:ascii="Palatino Linotype" w:eastAsia="Palatino Linotype" w:hAnsi="Palatino Linotype" w:cs="Palatino Linotype"/>
          <w:lang w:val="es-ES"/>
        </w:rPr>
        <w:t>s</w:t>
      </w:r>
      <w:r w:rsidR="00AA3065">
        <w:rPr>
          <w:rFonts w:ascii="Palatino Linotype" w:eastAsia="Palatino Linotype" w:hAnsi="Palatino Linotype" w:cs="Palatino Linotype"/>
          <w:lang w:val="es-ES"/>
        </w:rPr>
        <w:t xml:space="preserve">. El consumo de cada cultivo fue modelado como una función normal de </w:t>
      </w:r>
      <w:r w:rsidR="00AA3065">
        <w:rPr>
          <w:rFonts w:ascii="Palatino Linotype" w:eastAsia="Palatino Linotype" w:hAnsi="Palatino Linotype" w:cs="Palatino Linotype"/>
          <w:lang w:val="es-ES"/>
        </w:rPr>
        <w:lastRenderedPageBreak/>
        <w:t>un promedio de 3, 7, 15 y 30 litros diarios y una desviación estándar de 1, 2, 3, 5 litros respectivamente, para cada grupo. El anexo VI contiene la lista en detalle de las especies y su demanda hídrica</w:t>
      </w:r>
      <w:r w:rsidR="391399D9" w:rsidRPr="667285CD">
        <w:rPr>
          <w:rFonts w:ascii="Palatino Linotype" w:eastAsia="Palatino Linotype" w:hAnsi="Palatino Linotype" w:cs="Palatino Linotype"/>
          <w:lang w:val="es-ES"/>
        </w:rPr>
        <w:t>.</w:t>
      </w:r>
      <w:r w:rsidR="5536CEC8" w:rsidRPr="667285CD">
        <w:rPr>
          <w:rFonts w:ascii="Palatino Linotype" w:eastAsia="Palatino Linotype" w:hAnsi="Palatino Linotype" w:cs="Palatino Linotype"/>
          <w:lang w:val="es-ES"/>
        </w:rPr>
        <w:t xml:space="preserve"> </w:t>
      </w:r>
      <w:r w:rsidR="0241EF18" w:rsidRPr="667285CD">
        <w:rPr>
          <w:rFonts w:ascii="Palatino Linotype" w:eastAsia="Palatino Linotype" w:hAnsi="Palatino Linotype" w:cs="Palatino Linotype"/>
          <w:lang w:val="es-ES"/>
        </w:rPr>
        <w:t xml:space="preserve">Los valores en el </w:t>
      </w:r>
      <w:r w:rsidR="0241EF18" w:rsidRPr="667285CD">
        <w:rPr>
          <w:rFonts w:ascii="Palatino Linotype" w:eastAsia="Palatino Linotype" w:hAnsi="Palatino Linotype" w:cs="Palatino Linotype"/>
          <w:i/>
          <w:iCs/>
          <w:lang w:val="es-ES"/>
        </w:rPr>
        <w:t>escenario 1</w:t>
      </w:r>
      <w:r w:rsidR="0EBD34F7" w:rsidRPr="667285CD">
        <w:rPr>
          <w:rFonts w:ascii="Palatino Linotype" w:eastAsia="Palatino Linotype" w:hAnsi="Palatino Linotype" w:cs="Palatino Linotype"/>
          <w:i/>
          <w:iCs/>
          <w:lang w:val="es-ES"/>
        </w:rPr>
        <w:t>,</w:t>
      </w:r>
      <w:r w:rsidR="0EBD34F7" w:rsidRPr="667285CD">
        <w:rPr>
          <w:rFonts w:ascii="Palatino Linotype" w:eastAsia="Palatino Linotype" w:hAnsi="Palatino Linotype" w:cs="Palatino Linotype"/>
          <w:lang w:val="es-ES"/>
        </w:rPr>
        <w:t xml:space="preserve"> fueron</w:t>
      </w:r>
      <w:r w:rsidR="0EBD34F7" w:rsidRPr="667285CD">
        <w:rPr>
          <w:rFonts w:ascii="Palatino Linotype" w:eastAsia="Palatino Linotype" w:hAnsi="Palatino Linotype" w:cs="Palatino Linotype"/>
          <w:i/>
          <w:iCs/>
          <w:lang w:val="es-ES"/>
        </w:rPr>
        <w:t xml:space="preserve"> </w:t>
      </w:r>
      <w:r w:rsidR="7EAAB12E" w:rsidRPr="667285CD">
        <w:rPr>
          <w:rFonts w:ascii="Palatino Linotype" w:eastAsia="Palatino Linotype" w:hAnsi="Palatino Linotype" w:cs="Palatino Linotype"/>
          <w:lang w:val="es-ES"/>
        </w:rPr>
        <w:t>2,</w:t>
      </w:r>
      <w:r w:rsidR="592D9E7F" w:rsidRPr="667285CD">
        <w:rPr>
          <w:rFonts w:ascii="Palatino Linotype" w:eastAsia="Palatino Linotype" w:hAnsi="Palatino Linotype" w:cs="Palatino Linotype"/>
          <w:lang w:val="es-ES"/>
        </w:rPr>
        <w:t xml:space="preserve"> </w:t>
      </w:r>
      <w:r w:rsidR="7EAAB12E" w:rsidRPr="667285CD">
        <w:rPr>
          <w:rFonts w:ascii="Palatino Linotype" w:eastAsia="Palatino Linotype" w:hAnsi="Palatino Linotype" w:cs="Palatino Linotype"/>
          <w:lang w:val="es-ES"/>
        </w:rPr>
        <w:t>8,</w:t>
      </w:r>
      <w:r w:rsidR="592D9E7F" w:rsidRPr="667285CD">
        <w:rPr>
          <w:rFonts w:ascii="Palatino Linotype" w:eastAsia="Palatino Linotype" w:hAnsi="Palatino Linotype" w:cs="Palatino Linotype"/>
          <w:lang w:val="es-ES"/>
        </w:rPr>
        <w:t xml:space="preserve"> </w:t>
      </w:r>
      <w:r w:rsidR="7EAAB12E" w:rsidRPr="667285CD">
        <w:rPr>
          <w:rFonts w:ascii="Palatino Linotype" w:eastAsia="Palatino Linotype" w:hAnsi="Palatino Linotype" w:cs="Palatino Linotype"/>
          <w:lang w:val="es-ES"/>
        </w:rPr>
        <w:t>10</w:t>
      </w:r>
      <w:r w:rsidR="3B9F5B13" w:rsidRPr="667285CD">
        <w:rPr>
          <w:rFonts w:ascii="Palatino Linotype" w:eastAsia="Palatino Linotype" w:hAnsi="Palatino Linotype" w:cs="Palatino Linotype"/>
          <w:lang w:val="es-ES"/>
        </w:rPr>
        <w:t xml:space="preserve"> y </w:t>
      </w:r>
      <w:r w:rsidR="7EAAB12E" w:rsidRPr="667285CD">
        <w:rPr>
          <w:rFonts w:ascii="Palatino Linotype" w:eastAsia="Palatino Linotype" w:hAnsi="Palatino Linotype" w:cs="Palatino Linotype"/>
          <w:lang w:val="es-ES"/>
        </w:rPr>
        <w:t>15</w:t>
      </w:r>
      <w:r w:rsidR="391399D9" w:rsidRPr="667285CD">
        <w:rPr>
          <w:rFonts w:ascii="Palatino Linotype" w:eastAsia="Palatino Linotype" w:hAnsi="Palatino Linotype" w:cs="Palatino Linotype"/>
          <w:lang w:val="es-ES"/>
        </w:rPr>
        <w:t xml:space="preserve"> m</w:t>
      </w:r>
      <w:r w:rsidR="391399D9" w:rsidRPr="667285CD">
        <w:rPr>
          <w:rFonts w:ascii="Palatino Linotype" w:eastAsia="Palatino Linotype" w:hAnsi="Palatino Linotype" w:cs="Palatino Linotype"/>
          <w:vertAlign w:val="superscript"/>
          <w:lang w:val="es-ES"/>
        </w:rPr>
        <w:t xml:space="preserve">2 </w:t>
      </w:r>
      <w:r w:rsidR="391399D9" w:rsidRPr="667285CD">
        <w:rPr>
          <w:rFonts w:ascii="Palatino Linotype" w:eastAsia="Palatino Linotype" w:hAnsi="Palatino Linotype" w:cs="Palatino Linotype"/>
          <w:lang w:val="es-ES"/>
        </w:rPr>
        <w:t xml:space="preserve">para </w:t>
      </w:r>
      <w:r w:rsidR="001E1F5D">
        <w:rPr>
          <w:rFonts w:ascii="Palatino Linotype" w:eastAsia="Palatino Linotype" w:hAnsi="Palatino Linotype" w:cs="Palatino Linotype"/>
          <w:lang w:val="es-ES"/>
        </w:rPr>
        <w:t>los tipos de</w:t>
      </w:r>
      <w:r w:rsidR="391399D9" w:rsidRPr="667285CD">
        <w:rPr>
          <w:rFonts w:ascii="Palatino Linotype" w:eastAsia="Palatino Linotype" w:hAnsi="Palatino Linotype" w:cs="Palatino Linotype"/>
          <w:lang w:val="es-ES"/>
        </w:rPr>
        <w:t xml:space="preserve"> cultivo 1, 2, 3 y 4</w:t>
      </w:r>
      <w:r w:rsidR="4EFD71A7" w:rsidRPr="667285CD">
        <w:rPr>
          <w:rFonts w:ascii="Palatino Linotype" w:eastAsia="Palatino Linotype" w:hAnsi="Palatino Linotype" w:cs="Palatino Linotype"/>
          <w:lang w:val="es-ES"/>
        </w:rPr>
        <w:t>,</w:t>
      </w:r>
      <w:r w:rsidR="391399D9" w:rsidRPr="667285CD">
        <w:rPr>
          <w:rFonts w:ascii="Palatino Linotype" w:eastAsia="Palatino Linotype" w:hAnsi="Palatino Linotype" w:cs="Palatino Linotype"/>
          <w:lang w:val="es-ES"/>
        </w:rPr>
        <w:t xml:space="preserve"> respectivamente.</w:t>
      </w:r>
      <w:r w:rsidR="33E84CE8" w:rsidRPr="667285CD">
        <w:rPr>
          <w:rFonts w:ascii="Palatino Linotype" w:eastAsia="Palatino Linotype" w:hAnsi="Palatino Linotype" w:cs="Palatino Linotype"/>
          <w:lang w:val="es-ES"/>
        </w:rPr>
        <w:t xml:space="preserve"> </w:t>
      </w:r>
      <w:r w:rsidR="001E1F5D">
        <w:rPr>
          <w:rFonts w:ascii="Palatino Linotype" w:eastAsia="Palatino Linotype" w:hAnsi="Palatino Linotype" w:cs="Palatino Linotype"/>
          <w:lang w:val="es-ES"/>
        </w:rPr>
        <w:t>Las variables respuesta del modelo corresponden a</w:t>
      </w:r>
      <w:r w:rsidR="4AF59E3E" w:rsidRPr="667285CD">
        <w:rPr>
          <w:rFonts w:ascii="Palatino Linotype" w:eastAsia="Palatino Linotype" w:hAnsi="Palatino Linotype" w:cs="Palatino Linotype"/>
          <w:lang w:val="es-ES"/>
        </w:rPr>
        <w:t xml:space="preserve">: Demanda poblacional, Demanda </w:t>
      </w:r>
      <w:r w:rsidR="2BD09A40" w:rsidRPr="667285CD">
        <w:rPr>
          <w:rFonts w:ascii="Palatino Linotype" w:eastAsia="Palatino Linotype" w:hAnsi="Palatino Linotype" w:cs="Palatino Linotype"/>
          <w:lang w:val="es-ES"/>
        </w:rPr>
        <w:t>agrícola</w:t>
      </w:r>
      <w:r w:rsidR="4AF59E3E" w:rsidRPr="667285CD">
        <w:rPr>
          <w:rFonts w:ascii="Palatino Linotype" w:eastAsia="Palatino Linotype" w:hAnsi="Palatino Linotype" w:cs="Palatino Linotype"/>
          <w:lang w:val="es-ES"/>
        </w:rPr>
        <w:t xml:space="preserve"> o de cultivos,</w:t>
      </w:r>
      <w:r w:rsidR="2AFCE296" w:rsidRPr="667285CD">
        <w:rPr>
          <w:rFonts w:ascii="Palatino Linotype" w:eastAsia="Palatino Linotype" w:hAnsi="Palatino Linotype" w:cs="Palatino Linotype"/>
          <w:lang w:val="es-ES"/>
        </w:rPr>
        <w:t xml:space="preserve"> demanda total (</w:t>
      </w:r>
      <w:r w:rsidR="74A4CB1D" w:rsidRPr="667285CD">
        <w:rPr>
          <w:rFonts w:ascii="Palatino Linotype" w:eastAsia="Palatino Linotype" w:hAnsi="Palatino Linotype" w:cs="Palatino Linotype"/>
          <w:i/>
          <w:iCs/>
          <w:lang w:val="es-ES"/>
        </w:rPr>
        <w:t>D</w:t>
      </w:r>
      <w:r w:rsidR="2AFCE296" w:rsidRPr="667285CD">
        <w:rPr>
          <w:rFonts w:ascii="Palatino Linotype" w:eastAsia="Palatino Linotype" w:hAnsi="Palatino Linotype" w:cs="Palatino Linotype"/>
          <w:i/>
          <w:iCs/>
          <w:lang w:val="es-ES"/>
        </w:rPr>
        <w:t xml:space="preserve">emanda poblacional + </w:t>
      </w:r>
      <w:r w:rsidR="78D76A62" w:rsidRPr="667285CD">
        <w:rPr>
          <w:rFonts w:ascii="Palatino Linotype" w:eastAsia="Palatino Linotype" w:hAnsi="Palatino Linotype" w:cs="Palatino Linotype"/>
          <w:i/>
          <w:iCs/>
          <w:lang w:val="es-ES"/>
        </w:rPr>
        <w:t>D</w:t>
      </w:r>
      <w:r w:rsidR="2AFCE296" w:rsidRPr="667285CD">
        <w:rPr>
          <w:rFonts w:ascii="Palatino Linotype" w:eastAsia="Palatino Linotype" w:hAnsi="Palatino Linotype" w:cs="Palatino Linotype"/>
          <w:i/>
          <w:iCs/>
          <w:lang w:val="es-ES"/>
        </w:rPr>
        <w:t xml:space="preserve">emanda </w:t>
      </w:r>
      <w:r w:rsidR="4620A61F" w:rsidRPr="667285CD">
        <w:rPr>
          <w:rFonts w:ascii="Palatino Linotype" w:eastAsia="Palatino Linotype" w:hAnsi="Palatino Linotype" w:cs="Palatino Linotype"/>
          <w:i/>
          <w:iCs/>
          <w:lang w:val="es-ES"/>
        </w:rPr>
        <w:t>agrícola</w:t>
      </w:r>
      <w:r w:rsidR="2AFCE296" w:rsidRPr="667285CD">
        <w:rPr>
          <w:rFonts w:ascii="Palatino Linotype" w:eastAsia="Palatino Linotype" w:hAnsi="Palatino Linotype" w:cs="Palatino Linotype"/>
          <w:lang w:val="es-ES"/>
        </w:rPr>
        <w:t>),</w:t>
      </w:r>
      <w:r w:rsidR="4AF59E3E" w:rsidRPr="667285CD">
        <w:rPr>
          <w:rFonts w:ascii="Palatino Linotype" w:eastAsia="Palatino Linotype" w:hAnsi="Palatino Linotype" w:cs="Palatino Linotype"/>
          <w:lang w:val="es-ES"/>
        </w:rPr>
        <w:t xml:space="preserve"> agua disponible</w:t>
      </w:r>
      <w:r w:rsidR="5F422CB0" w:rsidRPr="667285CD">
        <w:rPr>
          <w:rFonts w:ascii="Palatino Linotype" w:eastAsia="Palatino Linotype" w:hAnsi="Palatino Linotype" w:cs="Palatino Linotype"/>
          <w:lang w:val="es-ES"/>
        </w:rPr>
        <w:t xml:space="preserve"> y balance hídrico (</w:t>
      </w:r>
      <w:r w:rsidR="5F422CB0" w:rsidRPr="667285CD">
        <w:rPr>
          <w:rFonts w:ascii="Palatino Linotype" w:eastAsia="Palatino Linotype" w:hAnsi="Palatino Linotype" w:cs="Palatino Linotype"/>
          <w:i/>
          <w:iCs/>
          <w:lang w:val="es-ES"/>
        </w:rPr>
        <w:t>Agua disponible</w:t>
      </w:r>
      <w:r w:rsidR="15E1732F" w:rsidRPr="667285CD">
        <w:rPr>
          <w:rFonts w:ascii="Palatino Linotype" w:eastAsia="Palatino Linotype" w:hAnsi="Palatino Linotype" w:cs="Palatino Linotype"/>
          <w:i/>
          <w:iCs/>
          <w:lang w:val="es-ES"/>
        </w:rPr>
        <w:t xml:space="preserve"> </w:t>
      </w:r>
      <w:r w:rsidR="5F422CB0" w:rsidRPr="667285CD">
        <w:rPr>
          <w:rFonts w:ascii="Palatino Linotype" w:eastAsia="Palatino Linotype" w:hAnsi="Palatino Linotype" w:cs="Palatino Linotype"/>
          <w:i/>
          <w:iCs/>
          <w:lang w:val="es-ES"/>
        </w:rPr>
        <w:t>-</w:t>
      </w:r>
      <w:r w:rsidR="5B016DE2" w:rsidRPr="667285CD">
        <w:rPr>
          <w:rFonts w:ascii="Palatino Linotype" w:eastAsia="Palatino Linotype" w:hAnsi="Palatino Linotype" w:cs="Palatino Linotype"/>
          <w:i/>
          <w:iCs/>
          <w:lang w:val="es-ES"/>
        </w:rPr>
        <w:t xml:space="preserve"> </w:t>
      </w:r>
      <w:r w:rsidR="5F422CB0" w:rsidRPr="667285CD">
        <w:rPr>
          <w:rFonts w:ascii="Palatino Linotype" w:eastAsia="Palatino Linotype" w:hAnsi="Palatino Linotype" w:cs="Palatino Linotype"/>
          <w:i/>
          <w:iCs/>
          <w:lang w:val="es-ES"/>
        </w:rPr>
        <w:t>demanda</w:t>
      </w:r>
      <w:r w:rsidR="5F422CB0" w:rsidRPr="667285CD">
        <w:rPr>
          <w:rFonts w:ascii="Palatino Linotype" w:eastAsia="Palatino Linotype" w:hAnsi="Palatino Linotype" w:cs="Palatino Linotype"/>
          <w:lang w:val="es-ES"/>
        </w:rPr>
        <w:t xml:space="preserve">). </w:t>
      </w:r>
    </w:p>
    <w:p w14:paraId="30A18991" w14:textId="23BC647B" w:rsidR="1067BA83" w:rsidRDefault="1067BA83" w:rsidP="5CB727BC">
      <w:pPr>
        <w:jc w:val="both"/>
        <w:rPr>
          <w:rFonts w:ascii="Palatino Linotype" w:eastAsia="Palatino Linotype" w:hAnsi="Palatino Linotype" w:cs="Palatino Linotype"/>
          <w:lang w:val="es-ES"/>
        </w:rPr>
      </w:pPr>
    </w:p>
    <w:p w14:paraId="4C17CC05" w14:textId="0C4A7CB5" w:rsidR="6BCA706E" w:rsidRDefault="6BCA706E" w:rsidP="5CB727BC">
      <w:p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Tabla</w:t>
      </w:r>
      <w:r w:rsidR="16E88A90" w:rsidRPr="667285CD">
        <w:rPr>
          <w:rFonts w:ascii="Palatino Linotype" w:eastAsia="Palatino Linotype" w:hAnsi="Palatino Linotype" w:cs="Palatino Linotype"/>
          <w:lang w:val="es-ES"/>
        </w:rPr>
        <w:t xml:space="preserve"> 1</w:t>
      </w:r>
      <w:r w:rsidR="54F59327" w:rsidRPr="667285CD">
        <w:rPr>
          <w:rFonts w:ascii="Palatino Linotype" w:eastAsia="Palatino Linotype" w:hAnsi="Palatino Linotype" w:cs="Palatino Linotype"/>
          <w:lang w:val="es-ES"/>
        </w:rPr>
        <w:t xml:space="preserve">: parámetros de escenarios posibles evaluados </w:t>
      </w:r>
    </w:p>
    <w:tbl>
      <w:tblPr>
        <w:tblStyle w:val="Tabladecuadrcula4"/>
        <w:tblW w:w="0" w:type="auto"/>
        <w:tblLayout w:type="fixed"/>
        <w:tblLook w:val="06A0" w:firstRow="1" w:lastRow="0" w:firstColumn="1" w:lastColumn="0" w:noHBand="1" w:noVBand="1"/>
      </w:tblPr>
      <w:tblGrid>
        <w:gridCol w:w="2006"/>
        <w:gridCol w:w="7130"/>
      </w:tblGrid>
      <w:tr w:rsidR="1067BA83" w14:paraId="7FC645DD"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06" w:type="dxa"/>
          </w:tcPr>
          <w:p w14:paraId="35A3A26B" w14:textId="22E9AFD3" w:rsidR="45520FFD" w:rsidRDefault="357ED810"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Escenario</w:t>
            </w:r>
          </w:p>
        </w:tc>
        <w:tc>
          <w:tcPr>
            <w:tcW w:w="7130" w:type="dxa"/>
          </w:tcPr>
          <w:p w14:paraId="238BD892" w14:textId="2123FFF4" w:rsidR="45520FFD" w:rsidRDefault="357ED810" w:rsidP="5CB727BC">
            <w:pPr>
              <w:jc w:val="center"/>
              <w:cnfStyle w:val="100000000000" w:firstRow="1"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val="0"/>
                <w:bCs w:val="0"/>
                <w:sz w:val="18"/>
                <w:szCs w:val="18"/>
                <w:lang w:val="es-ES"/>
              </w:rPr>
            </w:pPr>
            <w:r w:rsidRPr="667285CD">
              <w:rPr>
                <w:rFonts w:ascii="Palatino Linotype" w:eastAsia="Palatino Linotype" w:hAnsi="Palatino Linotype" w:cs="Palatino Linotype"/>
                <w:sz w:val="18"/>
                <w:szCs w:val="18"/>
                <w:lang w:val="es-ES"/>
              </w:rPr>
              <w:t xml:space="preserve">Parámetros variables </w:t>
            </w:r>
          </w:p>
        </w:tc>
      </w:tr>
      <w:tr w:rsidR="1067BA83" w14:paraId="08884A5B" w14:textId="77777777" w:rsidTr="667285CD">
        <w:trPr>
          <w:trHeight w:val="720"/>
        </w:trPr>
        <w:tc>
          <w:tcPr>
            <w:cnfStyle w:val="001000000000" w:firstRow="0" w:lastRow="0" w:firstColumn="1" w:lastColumn="0" w:oddVBand="0" w:evenVBand="0" w:oddHBand="0" w:evenHBand="0" w:firstRowFirstColumn="0" w:firstRowLastColumn="0" w:lastRowFirstColumn="0" w:lastRowLastColumn="0"/>
            <w:tcW w:w="2006" w:type="dxa"/>
          </w:tcPr>
          <w:p w14:paraId="7C8F497D" w14:textId="56EE856D" w:rsidR="6FC7AD17" w:rsidRDefault="0E37DBC3"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w:t>
            </w:r>
            <w:r w:rsidR="38FA6A69" w:rsidRPr="667285CD">
              <w:rPr>
                <w:rFonts w:ascii="Palatino Linotype" w:eastAsia="Palatino Linotype" w:hAnsi="Palatino Linotype" w:cs="Palatino Linotype"/>
                <w:sz w:val="18"/>
                <w:szCs w:val="18"/>
                <w:lang w:val="es-ES"/>
              </w:rPr>
              <w:t>.</w:t>
            </w:r>
            <w:r w:rsidR="357ED810" w:rsidRPr="667285CD">
              <w:rPr>
                <w:rFonts w:ascii="Palatino Linotype" w:eastAsia="Palatino Linotype" w:hAnsi="Palatino Linotype" w:cs="Palatino Linotype"/>
                <w:sz w:val="18"/>
                <w:szCs w:val="18"/>
                <w:lang w:val="es-ES"/>
              </w:rPr>
              <w:t xml:space="preserve"> </w:t>
            </w:r>
            <w:r w:rsidR="6C84C58B" w:rsidRPr="667285CD">
              <w:rPr>
                <w:rFonts w:ascii="Palatino Linotype" w:eastAsia="Palatino Linotype" w:hAnsi="Palatino Linotype" w:cs="Palatino Linotype"/>
                <w:sz w:val="18"/>
                <w:szCs w:val="18"/>
                <w:lang w:val="es-ES"/>
              </w:rPr>
              <w:t>S</w:t>
            </w:r>
            <w:r w:rsidR="68B4A5EF" w:rsidRPr="667285CD">
              <w:rPr>
                <w:rFonts w:ascii="Palatino Linotype" w:eastAsia="Palatino Linotype" w:hAnsi="Palatino Linotype" w:cs="Palatino Linotype"/>
                <w:sz w:val="18"/>
                <w:szCs w:val="18"/>
                <w:lang w:val="es-ES"/>
              </w:rPr>
              <w:t>ituación</w:t>
            </w:r>
            <w:r w:rsidR="357ED810" w:rsidRPr="667285CD">
              <w:rPr>
                <w:rFonts w:ascii="Palatino Linotype" w:eastAsia="Palatino Linotype" w:hAnsi="Palatino Linotype" w:cs="Palatino Linotype"/>
                <w:sz w:val="18"/>
                <w:szCs w:val="18"/>
                <w:lang w:val="es-ES"/>
              </w:rPr>
              <w:t xml:space="preserve"> actual</w:t>
            </w:r>
          </w:p>
        </w:tc>
        <w:tc>
          <w:tcPr>
            <w:tcW w:w="7130" w:type="dxa"/>
          </w:tcPr>
          <w:p w14:paraId="430935EC" w14:textId="59F742BC" w:rsidR="6064D979" w:rsidRDefault="02D2F444"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7CF572D6" w:rsidRPr="667285CD">
              <w:rPr>
                <w:rFonts w:ascii="Palatino Linotype" w:eastAsia="Palatino Linotype" w:hAnsi="Palatino Linotype" w:cs="Palatino Linotype"/>
                <w:sz w:val="18"/>
                <w:szCs w:val="18"/>
                <w:lang w:val="es-ES"/>
              </w:rPr>
              <w:t>condición</w:t>
            </w:r>
            <w:r w:rsidR="3359889C" w:rsidRPr="667285CD">
              <w:rPr>
                <w:rFonts w:ascii="Palatino Linotype" w:eastAsia="Palatino Linotype" w:hAnsi="Palatino Linotype" w:cs="Palatino Linotype"/>
                <w:sz w:val="18"/>
                <w:szCs w:val="18"/>
                <w:lang w:val="es-ES"/>
              </w:rPr>
              <w:t xml:space="preserve"> </w:t>
            </w:r>
            <w:r w:rsidR="74C6375D" w:rsidRPr="667285CD">
              <w:rPr>
                <w:rFonts w:ascii="Palatino Linotype" w:eastAsia="Palatino Linotype" w:hAnsi="Palatino Linotype" w:cs="Palatino Linotype"/>
                <w:sz w:val="18"/>
                <w:szCs w:val="18"/>
                <w:lang w:val="es-ES"/>
              </w:rPr>
              <w:t>estándar</w:t>
            </w:r>
            <w:r w:rsidRPr="667285CD">
              <w:rPr>
                <w:rFonts w:ascii="Palatino Linotype" w:eastAsia="Palatino Linotype" w:hAnsi="Palatino Linotype" w:cs="Palatino Linotype"/>
                <w:sz w:val="18"/>
                <w:szCs w:val="18"/>
                <w:lang w:val="es-ES"/>
              </w:rPr>
              <w:t xml:space="preserve"> 30 personas </w:t>
            </w:r>
          </w:p>
          <w:p w14:paraId="5CD621A6" w14:textId="0F48F50C" w:rsidR="45520FFD" w:rsidRDefault="31EF8FCA" w:rsidP="35C9064B">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flotante: </w:t>
            </w:r>
            <w:r w:rsidR="7FA3F98F" w:rsidRPr="667285CD">
              <w:rPr>
                <w:rFonts w:ascii="Palatino Linotype" w:eastAsia="Palatino Linotype" w:hAnsi="Palatino Linotype" w:cs="Palatino Linotype"/>
                <w:sz w:val="18"/>
                <w:szCs w:val="18"/>
                <w:lang w:val="es-ES"/>
              </w:rPr>
              <w:t xml:space="preserve">condición </w:t>
            </w:r>
            <w:r w:rsidR="06A6CB0F" w:rsidRPr="667285CD">
              <w:rPr>
                <w:rFonts w:ascii="Palatino Linotype" w:eastAsia="Palatino Linotype" w:hAnsi="Palatino Linotype" w:cs="Palatino Linotype"/>
                <w:sz w:val="18"/>
                <w:szCs w:val="18"/>
                <w:lang w:val="es-ES"/>
              </w:rPr>
              <w:t>estándar</w:t>
            </w:r>
            <w:r w:rsidR="7FA3F98F" w:rsidRPr="667285CD">
              <w:rPr>
                <w:rFonts w:ascii="Palatino Linotype" w:eastAsia="Palatino Linotype" w:hAnsi="Palatino Linotype" w:cs="Palatino Linotype"/>
                <w:sz w:val="18"/>
                <w:szCs w:val="18"/>
                <w:lang w:val="es-ES"/>
              </w:rPr>
              <w:t xml:space="preserve"> dado por la </w:t>
            </w:r>
            <w:r w:rsidR="33657A7A" w:rsidRPr="667285CD">
              <w:rPr>
                <w:rFonts w:ascii="Palatino Linotype" w:eastAsia="Palatino Linotype" w:hAnsi="Palatino Linotype" w:cs="Palatino Linotype"/>
                <w:sz w:val="18"/>
                <w:szCs w:val="18"/>
                <w:lang w:val="es-ES"/>
              </w:rPr>
              <w:t>función</w:t>
            </w:r>
            <w:r w:rsidR="7FA3F98F" w:rsidRPr="667285CD">
              <w:rPr>
                <w:rFonts w:ascii="Palatino Linotype" w:eastAsia="Palatino Linotype" w:hAnsi="Palatino Linotype" w:cs="Palatino Linotype"/>
                <w:sz w:val="18"/>
                <w:szCs w:val="18"/>
                <w:lang w:val="es-ES"/>
              </w:rPr>
              <w:t xml:space="preserve"> </w:t>
            </w:r>
            <w:r w:rsidR="5E99F2AB" w:rsidRPr="667285CD">
              <w:rPr>
                <w:rFonts w:ascii="Palatino Linotype" w:eastAsia="Palatino Linotype" w:hAnsi="Palatino Linotype" w:cs="Palatino Linotype"/>
                <w:sz w:val="18"/>
                <w:szCs w:val="18"/>
                <w:lang w:val="es-ES"/>
              </w:rPr>
              <w:t>Normal</w:t>
            </w:r>
            <w:r w:rsidR="65A7A313" w:rsidRPr="667285CD">
              <w:rPr>
                <w:rFonts w:ascii="Palatino Linotype" w:eastAsia="Palatino Linotype" w:hAnsi="Palatino Linotype" w:cs="Palatino Linotype"/>
                <w:sz w:val="18"/>
                <w:szCs w:val="18"/>
                <w:lang w:val="es-ES"/>
              </w:rPr>
              <w:t xml:space="preserve"> </w:t>
            </w:r>
            <w:r w:rsidR="5E99F2AB" w:rsidRPr="667285CD">
              <w:rPr>
                <w:rFonts w:ascii="Palatino Linotype" w:eastAsia="Palatino Linotype" w:hAnsi="Palatino Linotype" w:cs="Palatino Linotype"/>
                <w:sz w:val="18"/>
                <w:szCs w:val="18"/>
                <w:lang w:val="es-ES"/>
              </w:rPr>
              <w:t>(200,50)</w:t>
            </w:r>
          </w:p>
          <w:p w14:paraId="7D7DB434" w14:textId="72FB9B07" w:rsidR="45520FFD" w:rsidRDefault="0B3C2826"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w:t>
            </w:r>
            <w:r w:rsidR="651CDBB2" w:rsidRPr="667285CD">
              <w:rPr>
                <w:rFonts w:ascii="Palatino Linotype" w:eastAsia="Palatino Linotype" w:hAnsi="Palatino Linotype" w:cs="Palatino Linotype"/>
                <w:sz w:val="18"/>
                <w:szCs w:val="18"/>
                <w:lang w:val="es-ES"/>
              </w:rPr>
              <w:t xml:space="preserve">agrícola: 2, 8, 10 y 15 m2 para las variables de cultivo 1, 2, 3 y 4, respectivamente. </w:t>
            </w:r>
          </w:p>
        </w:tc>
      </w:tr>
      <w:tr w:rsidR="1067BA83" w14:paraId="55062644"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2E2FDF60" w14:textId="63F682B6" w:rsidR="09ECAED1" w:rsidRDefault="68CC8665"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2</w:t>
            </w:r>
            <w:r w:rsidR="429DB615" w:rsidRPr="667285CD">
              <w:rPr>
                <w:rFonts w:ascii="Palatino Linotype" w:eastAsia="Palatino Linotype" w:hAnsi="Palatino Linotype" w:cs="Palatino Linotype"/>
                <w:sz w:val="18"/>
                <w:szCs w:val="18"/>
                <w:lang w:val="es-ES"/>
              </w:rPr>
              <w:t>.</w:t>
            </w:r>
            <w:r w:rsidRPr="667285CD">
              <w:rPr>
                <w:rFonts w:ascii="Palatino Linotype" w:eastAsia="Palatino Linotype" w:hAnsi="Palatino Linotype" w:cs="Palatino Linotype"/>
                <w:sz w:val="18"/>
                <w:szCs w:val="18"/>
                <w:lang w:val="es-ES"/>
              </w:rPr>
              <w:t xml:space="preserve"> </w:t>
            </w:r>
            <w:r w:rsidR="60A17A23" w:rsidRPr="667285CD">
              <w:rPr>
                <w:rFonts w:ascii="Palatino Linotype" w:eastAsia="Palatino Linotype" w:hAnsi="Palatino Linotype" w:cs="Palatino Linotype"/>
                <w:sz w:val="18"/>
                <w:szCs w:val="18"/>
                <w:lang w:val="es-ES"/>
              </w:rPr>
              <w:t>Aumento de la población residente</w:t>
            </w:r>
            <w:r w:rsidR="020A0B20" w:rsidRPr="667285CD">
              <w:rPr>
                <w:rFonts w:ascii="Palatino Linotype" w:eastAsia="Palatino Linotype" w:hAnsi="Palatino Linotype" w:cs="Palatino Linotype"/>
                <w:sz w:val="18"/>
                <w:szCs w:val="18"/>
                <w:lang w:val="es-ES"/>
              </w:rPr>
              <w:t>.</w:t>
            </w:r>
          </w:p>
        </w:tc>
        <w:tc>
          <w:tcPr>
            <w:tcW w:w="7130" w:type="dxa"/>
          </w:tcPr>
          <w:p w14:paraId="4BD66249" w14:textId="34ED16B2" w:rsidR="2BCFC015" w:rsidRDefault="69DDBA7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residente:</w:t>
            </w:r>
            <w:r w:rsidR="3DC79C6F" w:rsidRPr="667285CD">
              <w:rPr>
                <w:rFonts w:ascii="Palatino Linotype" w:eastAsia="Palatino Linotype" w:hAnsi="Palatino Linotype" w:cs="Palatino Linotype"/>
                <w:sz w:val="18"/>
                <w:szCs w:val="18"/>
                <w:lang w:val="es-ES"/>
              </w:rPr>
              <w:t xml:space="preserve"> Se aumento al doble (60</w:t>
            </w:r>
            <w:r w:rsidR="00EB4EBD" w:rsidRPr="667285CD">
              <w:rPr>
                <w:rFonts w:ascii="Palatino Linotype" w:eastAsia="Palatino Linotype" w:hAnsi="Palatino Linotype" w:cs="Palatino Linotype"/>
                <w:sz w:val="18"/>
                <w:szCs w:val="18"/>
                <w:lang w:val="es-ES"/>
              </w:rPr>
              <w:t xml:space="preserve"> </w:t>
            </w:r>
            <w:r w:rsidR="3DC79C6F" w:rsidRPr="667285CD">
              <w:rPr>
                <w:rFonts w:ascii="Palatino Linotype" w:eastAsia="Palatino Linotype" w:hAnsi="Palatino Linotype" w:cs="Palatino Linotype"/>
                <w:sz w:val="18"/>
                <w:szCs w:val="18"/>
                <w:lang w:val="es-ES"/>
              </w:rPr>
              <w:t>per</w:t>
            </w:r>
            <w:r w:rsidR="4E5B94B3" w:rsidRPr="667285CD">
              <w:rPr>
                <w:rFonts w:ascii="Palatino Linotype" w:eastAsia="Palatino Linotype" w:hAnsi="Palatino Linotype" w:cs="Palatino Linotype"/>
                <w:sz w:val="18"/>
                <w:szCs w:val="18"/>
                <w:lang w:val="es-ES"/>
              </w:rPr>
              <w:t>sona</w:t>
            </w:r>
            <w:r w:rsidR="3DC79C6F" w:rsidRPr="667285CD">
              <w:rPr>
                <w:rFonts w:ascii="Palatino Linotype" w:eastAsia="Palatino Linotype" w:hAnsi="Palatino Linotype" w:cs="Palatino Linotype"/>
                <w:sz w:val="18"/>
                <w:szCs w:val="18"/>
                <w:lang w:val="es-ES"/>
              </w:rPr>
              <w:t>s).</w:t>
            </w:r>
          </w:p>
          <w:p w14:paraId="1DD5B5A8" w14:textId="569CC850" w:rsidR="2BCFC015" w:rsidRDefault="69DDBA7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 No se modifica</w:t>
            </w:r>
            <w:r w:rsidR="22A418AC" w:rsidRPr="667285CD">
              <w:rPr>
                <w:rFonts w:ascii="Palatino Linotype" w:eastAsia="Palatino Linotype" w:hAnsi="Palatino Linotype" w:cs="Palatino Linotype"/>
                <w:sz w:val="18"/>
                <w:szCs w:val="18"/>
                <w:lang w:val="es-ES"/>
              </w:rPr>
              <w:t xml:space="preserve">, </w:t>
            </w:r>
            <w:r w:rsidR="13578BC8" w:rsidRPr="667285CD">
              <w:rPr>
                <w:rFonts w:ascii="Palatino Linotype" w:eastAsia="Palatino Linotype" w:hAnsi="Palatino Linotype" w:cs="Palatino Linotype"/>
                <w:sz w:val="18"/>
                <w:szCs w:val="18"/>
                <w:lang w:val="es-ES"/>
              </w:rPr>
              <w:t xml:space="preserve"> </w:t>
            </w:r>
          </w:p>
          <w:p w14:paraId="510D0164" w14:textId="52B6DAA5" w:rsidR="2BCFC015" w:rsidRDefault="69DDBA7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Superficie agrícola: No se modifica.</w:t>
            </w:r>
          </w:p>
          <w:p w14:paraId="0D81ECBE" w14:textId="37FD9393" w:rsidR="2BCFC015" w:rsidRDefault="210F368D"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Este escenario es probable y deseado por la comunidad. </w:t>
            </w:r>
          </w:p>
        </w:tc>
      </w:tr>
      <w:tr w:rsidR="1067BA83" w14:paraId="6DF74661" w14:textId="77777777" w:rsidTr="667285CD">
        <w:trPr>
          <w:trHeight w:val="1020"/>
        </w:trPr>
        <w:tc>
          <w:tcPr>
            <w:cnfStyle w:val="001000000000" w:firstRow="0" w:lastRow="0" w:firstColumn="1" w:lastColumn="0" w:oddVBand="0" w:evenVBand="0" w:oddHBand="0" w:evenHBand="0" w:firstRowFirstColumn="0" w:firstRowLastColumn="0" w:lastRowFirstColumn="0" w:lastRowLastColumn="0"/>
            <w:tcW w:w="2006" w:type="dxa"/>
          </w:tcPr>
          <w:p w14:paraId="7CE59EBE" w14:textId="2B3C0A3C" w:rsidR="3991A33B" w:rsidRDefault="606577C4"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3</w:t>
            </w:r>
            <w:r w:rsidR="4F6EDD1E" w:rsidRPr="667285CD">
              <w:rPr>
                <w:rFonts w:ascii="Palatino Linotype" w:eastAsia="Palatino Linotype" w:hAnsi="Palatino Linotype" w:cs="Palatino Linotype"/>
                <w:sz w:val="18"/>
                <w:szCs w:val="18"/>
                <w:lang w:val="es-ES"/>
              </w:rPr>
              <w:t>.</w:t>
            </w:r>
            <w:r w:rsidR="69DDBA73" w:rsidRPr="667285CD">
              <w:rPr>
                <w:rFonts w:ascii="Palatino Linotype" w:eastAsia="Palatino Linotype" w:hAnsi="Palatino Linotype" w:cs="Palatino Linotype"/>
                <w:sz w:val="18"/>
                <w:szCs w:val="18"/>
                <w:lang w:val="es-ES"/>
              </w:rPr>
              <w:t xml:space="preserve"> Aumento de la población flotante por turismo</w:t>
            </w:r>
            <w:r w:rsidR="1677975C" w:rsidRPr="667285CD">
              <w:rPr>
                <w:rFonts w:ascii="Palatino Linotype" w:eastAsia="Palatino Linotype" w:hAnsi="Palatino Linotype" w:cs="Palatino Linotype"/>
                <w:sz w:val="18"/>
                <w:szCs w:val="18"/>
                <w:lang w:val="es-ES"/>
              </w:rPr>
              <w:t xml:space="preserve">. </w:t>
            </w:r>
          </w:p>
        </w:tc>
        <w:tc>
          <w:tcPr>
            <w:tcW w:w="7130" w:type="dxa"/>
          </w:tcPr>
          <w:p w14:paraId="589C3B4E" w14:textId="707A06FC" w:rsidR="2BCFC015" w:rsidRDefault="69DDBA7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107B8770" w:rsidRPr="667285CD">
              <w:rPr>
                <w:rFonts w:ascii="Palatino Linotype" w:eastAsia="Palatino Linotype" w:hAnsi="Palatino Linotype" w:cs="Palatino Linotype"/>
                <w:sz w:val="18"/>
                <w:szCs w:val="18"/>
                <w:lang w:val="es-ES"/>
              </w:rPr>
              <w:t>S</w:t>
            </w:r>
            <w:r w:rsidRPr="667285CD">
              <w:rPr>
                <w:rFonts w:ascii="Palatino Linotype" w:eastAsia="Palatino Linotype" w:hAnsi="Palatino Linotype" w:cs="Palatino Linotype"/>
                <w:sz w:val="18"/>
                <w:szCs w:val="18"/>
                <w:lang w:val="es-ES"/>
              </w:rPr>
              <w:t xml:space="preserve">e mantiene en la </w:t>
            </w:r>
            <w:r w:rsidR="3BE78CC4" w:rsidRPr="667285CD">
              <w:rPr>
                <w:rFonts w:ascii="Palatino Linotype" w:eastAsia="Palatino Linotype" w:hAnsi="Palatino Linotype" w:cs="Palatino Linotype"/>
                <w:sz w:val="18"/>
                <w:szCs w:val="18"/>
                <w:lang w:val="es-ES"/>
              </w:rPr>
              <w:t>condición</w:t>
            </w:r>
            <w:r w:rsidRPr="667285CD">
              <w:rPr>
                <w:rFonts w:ascii="Palatino Linotype" w:eastAsia="Palatino Linotype" w:hAnsi="Palatino Linotype" w:cs="Palatino Linotype"/>
                <w:sz w:val="18"/>
                <w:szCs w:val="18"/>
                <w:lang w:val="es-ES"/>
              </w:rPr>
              <w:t xml:space="preserve"> normal</w:t>
            </w:r>
            <w:r w:rsidR="5A74C4D4" w:rsidRPr="667285CD">
              <w:rPr>
                <w:rFonts w:ascii="Palatino Linotype" w:eastAsia="Palatino Linotype" w:hAnsi="Palatino Linotype" w:cs="Palatino Linotype"/>
                <w:sz w:val="18"/>
                <w:szCs w:val="18"/>
                <w:lang w:val="es-ES"/>
              </w:rPr>
              <w:t>, 30 personas</w:t>
            </w:r>
          </w:p>
          <w:p w14:paraId="2A37D0F3" w14:textId="75D6D2B4" w:rsidR="2BCFC015" w:rsidRDefault="69DDBA7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flotante: </w:t>
            </w:r>
            <w:r w:rsidR="4F5FA419" w:rsidRPr="667285CD">
              <w:rPr>
                <w:rFonts w:ascii="Palatino Linotype" w:eastAsia="Palatino Linotype" w:hAnsi="Palatino Linotype" w:cs="Palatino Linotype"/>
                <w:sz w:val="18"/>
                <w:szCs w:val="18"/>
                <w:lang w:val="es-ES"/>
              </w:rPr>
              <w:t>La funci</w:t>
            </w:r>
            <w:r w:rsidR="7C79723D" w:rsidRPr="667285CD">
              <w:rPr>
                <w:rFonts w:ascii="Palatino Linotype" w:eastAsia="Palatino Linotype" w:hAnsi="Palatino Linotype" w:cs="Palatino Linotype"/>
                <w:sz w:val="18"/>
                <w:szCs w:val="18"/>
                <w:lang w:val="es-ES"/>
              </w:rPr>
              <w:t>ó</w:t>
            </w:r>
            <w:r w:rsidR="4F5FA419" w:rsidRPr="667285CD">
              <w:rPr>
                <w:rFonts w:ascii="Palatino Linotype" w:eastAsia="Palatino Linotype" w:hAnsi="Palatino Linotype" w:cs="Palatino Linotype"/>
                <w:sz w:val="18"/>
                <w:szCs w:val="18"/>
                <w:lang w:val="es-ES"/>
              </w:rPr>
              <w:t>n normal que describe la poblaci</w:t>
            </w:r>
            <w:r w:rsidR="71DB715D" w:rsidRPr="667285CD">
              <w:rPr>
                <w:rFonts w:ascii="Palatino Linotype" w:eastAsia="Palatino Linotype" w:hAnsi="Palatino Linotype" w:cs="Palatino Linotype"/>
                <w:sz w:val="18"/>
                <w:szCs w:val="18"/>
                <w:lang w:val="es-ES"/>
              </w:rPr>
              <w:t>ó</w:t>
            </w:r>
            <w:r w:rsidR="4F5FA419" w:rsidRPr="667285CD">
              <w:rPr>
                <w:rFonts w:ascii="Palatino Linotype" w:eastAsia="Palatino Linotype" w:hAnsi="Palatino Linotype" w:cs="Palatino Linotype"/>
                <w:sz w:val="18"/>
                <w:szCs w:val="18"/>
                <w:lang w:val="es-ES"/>
              </w:rPr>
              <w:t xml:space="preserve">n flotante aumenta a un valor promedio de </w:t>
            </w:r>
            <w:r w:rsidRPr="667285CD">
              <w:rPr>
                <w:rFonts w:ascii="Palatino Linotype" w:eastAsia="Palatino Linotype" w:hAnsi="Palatino Linotype" w:cs="Palatino Linotype"/>
                <w:sz w:val="18"/>
                <w:szCs w:val="18"/>
                <w:lang w:val="es-ES"/>
              </w:rPr>
              <w:t>250</w:t>
            </w:r>
            <w:r w:rsidR="6CCAE6AF" w:rsidRPr="667285CD">
              <w:rPr>
                <w:rFonts w:ascii="Palatino Linotype" w:eastAsia="Palatino Linotype" w:hAnsi="Palatino Linotype" w:cs="Palatino Linotype"/>
                <w:sz w:val="18"/>
                <w:szCs w:val="18"/>
                <w:lang w:val="es-ES"/>
              </w:rPr>
              <w:t xml:space="preserve"> y una desviaci</w:t>
            </w:r>
            <w:r w:rsidR="379B12FF" w:rsidRPr="667285CD">
              <w:rPr>
                <w:rFonts w:ascii="Palatino Linotype" w:eastAsia="Palatino Linotype" w:hAnsi="Palatino Linotype" w:cs="Palatino Linotype"/>
                <w:sz w:val="18"/>
                <w:szCs w:val="18"/>
                <w:lang w:val="es-ES"/>
              </w:rPr>
              <w:t>ó</w:t>
            </w:r>
            <w:r w:rsidR="6CCAE6AF" w:rsidRPr="667285CD">
              <w:rPr>
                <w:rFonts w:ascii="Palatino Linotype" w:eastAsia="Palatino Linotype" w:hAnsi="Palatino Linotype" w:cs="Palatino Linotype"/>
                <w:sz w:val="18"/>
                <w:szCs w:val="18"/>
                <w:lang w:val="es-ES"/>
              </w:rPr>
              <w:t xml:space="preserve">n de </w:t>
            </w:r>
            <w:r w:rsidRPr="667285CD">
              <w:rPr>
                <w:rFonts w:ascii="Palatino Linotype" w:eastAsia="Palatino Linotype" w:hAnsi="Palatino Linotype" w:cs="Palatino Linotype"/>
                <w:sz w:val="18"/>
                <w:szCs w:val="18"/>
                <w:lang w:val="es-ES"/>
              </w:rPr>
              <w:t>100</w:t>
            </w:r>
            <w:r w:rsidR="51061D55" w:rsidRPr="667285CD">
              <w:rPr>
                <w:rFonts w:ascii="Palatino Linotype" w:eastAsia="Palatino Linotype" w:hAnsi="Palatino Linotype" w:cs="Palatino Linotype"/>
                <w:sz w:val="18"/>
                <w:szCs w:val="18"/>
                <w:lang w:val="es-ES"/>
              </w:rPr>
              <w:t xml:space="preserve">. </w:t>
            </w:r>
          </w:p>
          <w:p w14:paraId="7D28BE00" w14:textId="4C1DCB70" w:rsidR="2BCFC015" w:rsidRDefault="69DDBA7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Superficie agrícola: No se modifica.</w:t>
            </w:r>
          </w:p>
          <w:p w14:paraId="760E000E" w14:textId="47707604" w:rsidR="2BCFC015" w:rsidRDefault="5EAEC3D5"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Este escenario </w:t>
            </w:r>
            <w:r w:rsidR="764E7AF0" w:rsidRPr="667285CD">
              <w:rPr>
                <w:rFonts w:ascii="Palatino Linotype" w:eastAsia="Palatino Linotype" w:hAnsi="Palatino Linotype" w:cs="Palatino Linotype"/>
                <w:sz w:val="18"/>
                <w:szCs w:val="18"/>
                <w:lang w:val="es-ES"/>
              </w:rPr>
              <w:t>es</w:t>
            </w:r>
            <w:r w:rsidRPr="667285CD">
              <w:rPr>
                <w:rFonts w:ascii="Palatino Linotype" w:eastAsia="Palatino Linotype" w:hAnsi="Palatino Linotype" w:cs="Palatino Linotype"/>
                <w:sz w:val="18"/>
                <w:szCs w:val="18"/>
                <w:lang w:val="es-ES"/>
              </w:rPr>
              <w:t xml:space="preserve"> deseado por la comunidad</w:t>
            </w:r>
            <w:r w:rsidR="7F1AB0E8" w:rsidRPr="667285CD">
              <w:rPr>
                <w:rFonts w:ascii="Palatino Linotype" w:eastAsia="Palatino Linotype" w:hAnsi="Palatino Linotype" w:cs="Palatino Linotype"/>
                <w:sz w:val="18"/>
                <w:szCs w:val="18"/>
                <w:lang w:val="es-ES"/>
              </w:rPr>
              <w:t>, pero poco probable considerando disponibilidad hídrica actual</w:t>
            </w:r>
          </w:p>
        </w:tc>
      </w:tr>
      <w:tr w:rsidR="1067BA83" w14:paraId="6C2633A9" w14:textId="77777777" w:rsidTr="667285CD">
        <w:trPr>
          <w:trHeight w:val="965"/>
        </w:trPr>
        <w:tc>
          <w:tcPr>
            <w:cnfStyle w:val="001000000000" w:firstRow="0" w:lastRow="0" w:firstColumn="1" w:lastColumn="0" w:oddVBand="0" w:evenVBand="0" w:oddHBand="0" w:evenHBand="0" w:firstRowFirstColumn="0" w:firstRowLastColumn="0" w:lastRowFirstColumn="0" w:lastRowLastColumn="0"/>
            <w:tcW w:w="2006" w:type="dxa"/>
          </w:tcPr>
          <w:p w14:paraId="73B1DBF2" w14:textId="1BD2AA0B"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4. </w:t>
            </w:r>
            <w:r w:rsidR="0A3FB50E" w:rsidRPr="667285CD">
              <w:rPr>
                <w:rFonts w:ascii="Palatino Linotype" w:eastAsia="Palatino Linotype" w:hAnsi="Palatino Linotype" w:cs="Palatino Linotype"/>
                <w:sz w:val="18"/>
                <w:szCs w:val="18"/>
                <w:lang w:val="es-ES"/>
              </w:rPr>
              <w:t>Aumento de la población residente y flotante</w:t>
            </w:r>
            <w:r w:rsidR="61E06215" w:rsidRPr="667285CD">
              <w:rPr>
                <w:rFonts w:ascii="Palatino Linotype" w:eastAsia="Palatino Linotype" w:hAnsi="Palatino Linotype" w:cs="Palatino Linotype"/>
                <w:sz w:val="18"/>
                <w:szCs w:val="18"/>
                <w:lang w:val="es-ES"/>
              </w:rPr>
              <w:t>.</w:t>
            </w:r>
          </w:p>
        </w:tc>
        <w:tc>
          <w:tcPr>
            <w:tcW w:w="7130" w:type="dxa"/>
          </w:tcPr>
          <w:p w14:paraId="0E79EB8D" w14:textId="4A90EFC3"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719006B5" w:rsidRPr="667285CD">
              <w:rPr>
                <w:rFonts w:ascii="Palatino Linotype" w:eastAsia="Palatino Linotype" w:hAnsi="Palatino Linotype" w:cs="Palatino Linotype"/>
                <w:sz w:val="18"/>
                <w:szCs w:val="18"/>
                <w:lang w:val="es-ES"/>
              </w:rPr>
              <w:t>Se aumento al doble (60 personas).</w:t>
            </w:r>
          </w:p>
          <w:p w14:paraId="39079DB0" w14:textId="7A559F02"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flotante: </w:t>
            </w:r>
            <w:r w:rsidR="36B531EC" w:rsidRPr="667285CD">
              <w:rPr>
                <w:rFonts w:ascii="Palatino Linotype" w:eastAsia="Palatino Linotype" w:hAnsi="Palatino Linotype" w:cs="Palatino Linotype"/>
                <w:sz w:val="18"/>
                <w:szCs w:val="18"/>
                <w:lang w:val="es-ES"/>
              </w:rPr>
              <w:t>La función normal que describe la población flotante aumenta a un valor promedio de 250 y una desviación de 100.</w:t>
            </w:r>
          </w:p>
          <w:p w14:paraId="0AA647AC" w14:textId="33264BB6"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Superficie agrícola: No se modifica.</w:t>
            </w:r>
          </w:p>
          <w:p w14:paraId="572D904C" w14:textId="47707604" w:rsidR="5BD9D279" w:rsidRDefault="100AF4CF"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Este escenario es deseado por la comunidad, pero poco probable considerando disponibilidad hídrica actual</w:t>
            </w:r>
          </w:p>
          <w:p w14:paraId="0C1BA714" w14:textId="3C1EC3ED" w:rsidR="5BD9D279" w:rsidRDefault="5BD9D279"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p>
        </w:tc>
      </w:tr>
      <w:tr w:rsidR="1067BA83" w14:paraId="5AF456B6" w14:textId="77777777" w:rsidTr="667285CD">
        <w:trPr>
          <w:trHeight w:val="1488"/>
        </w:trPr>
        <w:tc>
          <w:tcPr>
            <w:cnfStyle w:val="001000000000" w:firstRow="0" w:lastRow="0" w:firstColumn="1" w:lastColumn="0" w:oddVBand="0" w:evenVBand="0" w:oddHBand="0" w:evenHBand="0" w:firstRowFirstColumn="0" w:firstRowLastColumn="0" w:lastRowFirstColumn="0" w:lastRowLastColumn="0"/>
            <w:tcW w:w="2006" w:type="dxa"/>
          </w:tcPr>
          <w:p w14:paraId="6D5A0426" w14:textId="3EEB7527" w:rsidR="0D9D5C99" w:rsidRDefault="76574518"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5</w:t>
            </w:r>
            <w:r w:rsidR="3680E299" w:rsidRPr="667285CD">
              <w:rPr>
                <w:rFonts w:ascii="Palatino Linotype" w:eastAsia="Palatino Linotype" w:hAnsi="Palatino Linotype" w:cs="Palatino Linotype"/>
                <w:sz w:val="18"/>
                <w:szCs w:val="18"/>
                <w:lang w:val="es-ES"/>
              </w:rPr>
              <w:t>.</w:t>
            </w:r>
            <w:r w:rsidRPr="667285CD">
              <w:rPr>
                <w:rFonts w:ascii="Palatino Linotype" w:eastAsia="Palatino Linotype" w:hAnsi="Palatino Linotype" w:cs="Palatino Linotype"/>
                <w:sz w:val="18"/>
                <w:szCs w:val="18"/>
                <w:lang w:val="es-ES"/>
              </w:rPr>
              <w:t xml:space="preserve"> </w:t>
            </w:r>
            <w:r w:rsidR="0A3FB50E" w:rsidRPr="667285CD">
              <w:rPr>
                <w:rFonts w:ascii="Palatino Linotype" w:eastAsia="Palatino Linotype" w:hAnsi="Palatino Linotype" w:cs="Palatino Linotype"/>
                <w:sz w:val="18"/>
                <w:szCs w:val="18"/>
                <w:lang w:val="es-ES"/>
              </w:rPr>
              <w:t>Aumento de la superficie agrícola, población residente y flotante</w:t>
            </w:r>
            <w:r w:rsidR="5F6BAC90" w:rsidRPr="667285CD">
              <w:rPr>
                <w:rFonts w:ascii="Palatino Linotype" w:eastAsia="Palatino Linotype" w:hAnsi="Palatino Linotype" w:cs="Palatino Linotype"/>
                <w:sz w:val="18"/>
                <w:szCs w:val="18"/>
                <w:lang w:val="es-ES"/>
              </w:rPr>
              <w:t xml:space="preserve">. </w:t>
            </w:r>
          </w:p>
        </w:tc>
        <w:tc>
          <w:tcPr>
            <w:tcW w:w="7130" w:type="dxa"/>
          </w:tcPr>
          <w:p w14:paraId="7667D439" w14:textId="54C6D995"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737DAAE7" w:rsidRPr="667285CD">
              <w:rPr>
                <w:rFonts w:ascii="Palatino Linotype" w:eastAsia="Palatino Linotype" w:hAnsi="Palatino Linotype" w:cs="Palatino Linotype"/>
                <w:sz w:val="18"/>
                <w:szCs w:val="18"/>
                <w:lang w:val="es-ES"/>
              </w:rPr>
              <w:t>Se aumento al doble (60 personas).</w:t>
            </w:r>
          </w:p>
          <w:p w14:paraId="14A4CD6C" w14:textId="28140D06"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w:t>
            </w:r>
            <w:r w:rsidR="71DF1A00" w:rsidRPr="667285CD">
              <w:rPr>
                <w:rFonts w:ascii="Palatino Linotype" w:eastAsia="Palatino Linotype" w:hAnsi="Palatino Linotype" w:cs="Palatino Linotype"/>
                <w:sz w:val="18"/>
                <w:szCs w:val="18"/>
                <w:lang w:val="es-ES"/>
              </w:rPr>
              <w:t xml:space="preserve"> La función normal que describe la población flotante aumenta a un valor promedio de 250 y una desviación de 100.</w:t>
            </w:r>
          </w:p>
          <w:p w14:paraId="20DA9684" w14:textId="5240A318" w:rsidR="5BD9D279" w:rsidRDefault="29755298"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Superficie agrícola: Incremento de</w:t>
            </w:r>
            <w:r w:rsidR="32A91670" w:rsidRPr="667285CD">
              <w:rPr>
                <w:rFonts w:ascii="Palatino Linotype" w:eastAsia="Palatino Linotype" w:hAnsi="Palatino Linotype" w:cs="Palatino Linotype"/>
                <w:sz w:val="18"/>
                <w:szCs w:val="18"/>
                <w:lang w:val="es-ES"/>
              </w:rPr>
              <w:t xml:space="preserve"> los </w:t>
            </w:r>
            <w:r w:rsidRPr="667285CD">
              <w:rPr>
                <w:rFonts w:ascii="Palatino Linotype" w:eastAsia="Palatino Linotype" w:hAnsi="Palatino Linotype" w:cs="Palatino Linotype"/>
                <w:sz w:val="18"/>
                <w:szCs w:val="18"/>
                <w:lang w:val="es-ES"/>
              </w:rPr>
              <w:t>metros cuadrados de cultivos</w:t>
            </w:r>
            <w:r w:rsidR="341EA1DB" w:rsidRPr="667285CD">
              <w:rPr>
                <w:rFonts w:ascii="Palatino Linotype" w:eastAsia="Palatino Linotype" w:hAnsi="Palatino Linotype" w:cs="Palatino Linotype"/>
                <w:sz w:val="18"/>
                <w:szCs w:val="18"/>
                <w:lang w:val="es-ES"/>
              </w:rPr>
              <w:t xml:space="preserve"> en todos los tipos de cultivo</w:t>
            </w:r>
            <w:r w:rsidR="1CD210EB" w:rsidRPr="667285CD">
              <w:rPr>
                <w:rFonts w:ascii="Palatino Linotype" w:eastAsia="Palatino Linotype" w:hAnsi="Palatino Linotype" w:cs="Palatino Linotype"/>
                <w:sz w:val="18"/>
                <w:szCs w:val="18"/>
                <w:lang w:val="es-ES"/>
              </w:rPr>
              <w:t xml:space="preserve">. </w:t>
            </w:r>
            <w:r w:rsidR="51501255" w:rsidRPr="667285CD">
              <w:rPr>
                <w:rFonts w:ascii="Palatino Linotype" w:eastAsia="Palatino Linotype" w:hAnsi="Palatino Linotype" w:cs="Palatino Linotype"/>
                <w:sz w:val="18"/>
                <w:szCs w:val="18"/>
                <w:lang w:val="es-ES"/>
              </w:rPr>
              <w:t>Los valores de m</w:t>
            </w:r>
            <w:r w:rsidR="51501255" w:rsidRPr="667285CD">
              <w:rPr>
                <w:rFonts w:ascii="Palatino Linotype" w:eastAsia="Palatino Linotype" w:hAnsi="Palatino Linotype" w:cs="Palatino Linotype"/>
                <w:sz w:val="18"/>
                <w:szCs w:val="18"/>
                <w:vertAlign w:val="superscript"/>
                <w:lang w:val="es-ES"/>
              </w:rPr>
              <w:t xml:space="preserve">2 </w:t>
            </w:r>
            <w:r w:rsidR="51501255" w:rsidRPr="667285CD">
              <w:rPr>
                <w:rFonts w:ascii="Palatino Linotype" w:eastAsia="Palatino Linotype" w:hAnsi="Palatino Linotype" w:cs="Palatino Linotype"/>
                <w:sz w:val="18"/>
                <w:szCs w:val="18"/>
                <w:lang w:val="es-ES"/>
              </w:rPr>
              <w:t>para las variables de cultivo 1, 2, 3 y 4 aumentan a 4,10,15 y 30, respectivamente.</w:t>
            </w:r>
          </w:p>
          <w:p w14:paraId="5C6B697A" w14:textId="6453075F" w:rsidR="5BD9D279" w:rsidRDefault="76EE35B8"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Este escenario es deseado por la comunidad, pero poco probable considerando disponibilidad hídrica actual</w:t>
            </w:r>
          </w:p>
        </w:tc>
      </w:tr>
      <w:tr w:rsidR="1067BA83" w14:paraId="500F40CE"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3E9B111F" w14:textId="7A184B94" w:rsidR="2AE1708D" w:rsidRDefault="2EDFA3D6"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6</w:t>
            </w:r>
            <w:r w:rsidR="2B6A2F1E" w:rsidRPr="667285CD">
              <w:rPr>
                <w:rFonts w:ascii="Palatino Linotype" w:eastAsia="Palatino Linotype" w:hAnsi="Palatino Linotype" w:cs="Palatino Linotype"/>
                <w:sz w:val="18"/>
                <w:szCs w:val="18"/>
                <w:lang w:val="es-ES"/>
              </w:rPr>
              <w:t>.</w:t>
            </w:r>
            <w:r w:rsidRPr="667285CD">
              <w:rPr>
                <w:rFonts w:ascii="Palatino Linotype" w:eastAsia="Palatino Linotype" w:hAnsi="Palatino Linotype" w:cs="Palatino Linotype"/>
                <w:sz w:val="18"/>
                <w:szCs w:val="18"/>
                <w:lang w:val="es-ES"/>
              </w:rPr>
              <w:t xml:space="preserve"> </w:t>
            </w:r>
            <w:r w:rsidR="0A3FB50E" w:rsidRPr="667285CD">
              <w:rPr>
                <w:rFonts w:ascii="Palatino Linotype" w:eastAsia="Palatino Linotype" w:hAnsi="Palatino Linotype" w:cs="Palatino Linotype"/>
                <w:sz w:val="18"/>
                <w:szCs w:val="18"/>
                <w:lang w:val="es-ES"/>
              </w:rPr>
              <w:t>Aumento de la superficie agrícola y población flotante</w:t>
            </w:r>
            <w:r w:rsidR="61C30E8D" w:rsidRPr="667285CD">
              <w:rPr>
                <w:rFonts w:ascii="Palatino Linotype" w:eastAsia="Palatino Linotype" w:hAnsi="Palatino Linotype" w:cs="Palatino Linotype"/>
                <w:sz w:val="18"/>
                <w:szCs w:val="18"/>
                <w:lang w:val="es-ES"/>
              </w:rPr>
              <w:t>.</w:t>
            </w:r>
          </w:p>
        </w:tc>
        <w:tc>
          <w:tcPr>
            <w:tcW w:w="7130" w:type="dxa"/>
          </w:tcPr>
          <w:p w14:paraId="4DD5853D" w14:textId="6E6AB9BB"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1D7B336A" w:rsidRPr="667285CD">
              <w:rPr>
                <w:rFonts w:ascii="Palatino Linotype" w:eastAsia="Palatino Linotype" w:hAnsi="Palatino Linotype" w:cs="Palatino Linotype"/>
                <w:sz w:val="18"/>
                <w:szCs w:val="18"/>
                <w:lang w:val="es-ES"/>
              </w:rPr>
              <w:t>S</w:t>
            </w:r>
            <w:r w:rsidR="35D662C2" w:rsidRPr="667285CD">
              <w:rPr>
                <w:rFonts w:ascii="Palatino Linotype" w:eastAsia="Palatino Linotype" w:hAnsi="Palatino Linotype" w:cs="Palatino Linotype"/>
                <w:sz w:val="18"/>
                <w:szCs w:val="18"/>
                <w:lang w:val="es-ES"/>
              </w:rPr>
              <w:t xml:space="preserve">e mantiene en la </w:t>
            </w:r>
            <w:r w:rsidR="6CF8F7A0" w:rsidRPr="667285CD">
              <w:rPr>
                <w:rFonts w:ascii="Palatino Linotype" w:eastAsia="Palatino Linotype" w:hAnsi="Palatino Linotype" w:cs="Palatino Linotype"/>
                <w:sz w:val="18"/>
                <w:szCs w:val="18"/>
                <w:lang w:val="es-ES"/>
              </w:rPr>
              <w:t>condición</w:t>
            </w:r>
            <w:r w:rsidR="35D662C2" w:rsidRPr="667285CD">
              <w:rPr>
                <w:rFonts w:ascii="Palatino Linotype" w:eastAsia="Palatino Linotype" w:hAnsi="Palatino Linotype" w:cs="Palatino Linotype"/>
                <w:sz w:val="18"/>
                <w:szCs w:val="18"/>
                <w:lang w:val="es-ES"/>
              </w:rPr>
              <w:t xml:space="preserve"> normal, 30 personas.</w:t>
            </w:r>
          </w:p>
          <w:p w14:paraId="51292C7C" w14:textId="3A8ABD0D"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w:t>
            </w:r>
            <w:r w:rsidR="78817C0A" w:rsidRPr="667285CD">
              <w:rPr>
                <w:rFonts w:ascii="Palatino Linotype" w:eastAsia="Palatino Linotype" w:hAnsi="Palatino Linotype" w:cs="Palatino Linotype"/>
                <w:sz w:val="18"/>
                <w:szCs w:val="18"/>
                <w:lang w:val="es-ES"/>
              </w:rPr>
              <w:t xml:space="preserve"> La función normal que describe la población flotante aumenta a un valor promedio de 250 y una desviación de 100.</w:t>
            </w:r>
          </w:p>
          <w:p w14:paraId="78CCAF5B" w14:textId="2B4FBF10"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agrícola: </w:t>
            </w:r>
            <w:r w:rsidR="74D849D4" w:rsidRPr="667285CD">
              <w:rPr>
                <w:rFonts w:ascii="Palatino Linotype" w:eastAsia="Palatino Linotype" w:hAnsi="Palatino Linotype" w:cs="Palatino Linotype"/>
                <w:sz w:val="18"/>
                <w:szCs w:val="18"/>
                <w:lang w:val="es-ES"/>
              </w:rPr>
              <w:t xml:space="preserve"> Los valores de m</w:t>
            </w:r>
            <w:r w:rsidR="74D849D4" w:rsidRPr="667285CD">
              <w:rPr>
                <w:rFonts w:ascii="Palatino Linotype" w:eastAsia="Palatino Linotype" w:hAnsi="Palatino Linotype" w:cs="Palatino Linotype"/>
                <w:sz w:val="18"/>
                <w:szCs w:val="18"/>
                <w:vertAlign w:val="superscript"/>
                <w:lang w:val="es-ES"/>
              </w:rPr>
              <w:t xml:space="preserve">2 </w:t>
            </w:r>
            <w:r w:rsidR="74D849D4" w:rsidRPr="667285CD">
              <w:rPr>
                <w:rFonts w:ascii="Palatino Linotype" w:eastAsia="Palatino Linotype" w:hAnsi="Palatino Linotype" w:cs="Palatino Linotype"/>
                <w:sz w:val="18"/>
                <w:szCs w:val="18"/>
                <w:lang w:val="es-ES"/>
              </w:rPr>
              <w:t xml:space="preserve">para las variables de cultivo 1, 2, 3 y 4 </w:t>
            </w:r>
            <w:r w:rsidR="5D5043A7" w:rsidRPr="667285CD">
              <w:rPr>
                <w:rFonts w:ascii="Palatino Linotype" w:eastAsia="Palatino Linotype" w:hAnsi="Palatino Linotype" w:cs="Palatino Linotype"/>
                <w:sz w:val="18"/>
                <w:szCs w:val="18"/>
                <w:lang w:val="es-ES"/>
              </w:rPr>
              <w:t xml:space="preserve">aumentan a </w:t>
            </w:r>
            <w:r w:rsidR="74D849D4" w:rsidRPr="667285CD">
              <w:rPr>
                <w:rFonts w:ascii="Palatino Linotype" w:eastAsia="Palatino Linotype" w:hAnsi="Palatino Linotype" w:cs="Palatino Linotype"/>
                <w:sz w:val="18"/>
                <w:szCs w:val="18"/>
                <w:lang w:val="es-ES"/>
              </w:rPr>
              <w:t>4,10,15</w:t>
            </w:r>
            <w:r w:rsidR="08EB3314" w:rsidRPr="667285CD">
              <w:rPr>
                <w:rFonts w:ascii="Palatino Linotype" w:eastAsia="Palatino Linotype" w:hAnsi="Palatino Linotype" w:cs="Palatino Linotype"/>
                <w:sz w:val="18"/>
                <w:szCs w:val="18"/>
                <w:lang w:val="es-ES"/>
              </w:rPr>
              <w:t xml:space="preserve"> y </w:t>
            </w:r>
            <w:r w:rsidR="74D849D4" w:rsidRPr="667285CD">
              <w:rPr>
                <w:rFonts w:ascii="Palatino Linotype" w:eastAsia="Palatino Linotype" w:hAnsi="Palatino Linotype" w:cs="Palatino Linotype"/>
                <w:sz w:val="18"/>
                <w:szCs w:val="18"/>
                <w:lang w:val="es-ES"/>
              </w:rPr>
              <w:t>30, respectivamente.</w:t>
            </w:r>
          </w:p>
          <w:p w14:paraId="363B31AA" w14:textId="62E24CE1" w:rsidR="5BD9D279" w:rsidRDefault="713D86B6"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Este escenario es deseado por la comunidad, pero poco probable considerando disponibilidad hídrica actual</w:t>
            </w:r>
          </w:p>
        </w:tc>
      </w:tr>
      <w:tr w:rsidR="1067BA83" w14:paraId="50ED42B4"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366C247E" w14:textId="3E04A72B" w:rsidR="1D7A2D21" w:rsidRDefault="3CE12762"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7.</w:t>
            </w:r>
            <w:r w:rsidR="0A3FB50E" w:rsidRPr="667285CD">
              <w:rPr>
                <w:rFonts w:ascii="Palatino Linotype" w:eastAsia="Palatino Linotype" w:hAnsi="Palatino Linotype" w:cs="Palatino Linotype"/>
                <w:sz w:val="18"/>
                <w:szCs w:val="18"/>
                <w:lang w:val="es-ES"/>
              </w:rPr>
              <w:t>Aumento de la población residente y superficie agrícola</w:t>
            </w:r>
          </w:p>
        </w:tc>
        <w:tc>
          <w:tcPr>
            <w:tcW w:w="7130" w:type="dxa"/>
          </w:tcPr>
          <w:p w14:paraId="0482E91D" w14:textId="2D72B912"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3E460497" w:rsidRPr="667285CD">
              <w:rPr>
                <w:rFonts w:ascii="Palatino Linotype" w:eastAsia="Palatino Linotype" w:hAnsi="Palatino Linotype" w:cs="Palatino Linotype"/>
                <w:sz w:val="18"/>
                <w:szCs w:val="18"/>
                <w:lang w:val="es-ES"/>
              </w:rPr>
              <w:t>Se aumento al doble (60 personas)</w:t>
            </w:r>
          </w:p>
          <w:p w14:paraId="5C32E0C4" w14:textId="7944E9EA"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flotante: No se </w:t>
            </w:r>
            <w:r w:rsidR="1E6E34A3" w:rsidRPr="667285CD">
              <w:rPr>
                <w:rFonts w:ascii="Palatino Linotype" w:eastAsia="Palatino Linotype" w:hAnsi="Palatino Linotype" w:cs="Palatino Linotype"/>
                <w:sz w:val="18"/>
                <w:szCs w:val="18"/>
                <w:lang w:val="es-ES"/>
              </w:rPr>
              <w:t>modifica</w:t>
            </w:r>
          </w:p>
          <w:p w14:paraId="34343325" w14:textId="359B8F2E" w:rsidR="5BD9D279" w:rsidRDefault="0A3FB50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agrícola: </w:t>
            </w:r>
            <w:r w:rsidR="011A7509" w:rsidRPr="667285CD">
              <w:rPr>
                <w:rFonts w:ascii="Palatino Linotype" w:eastAsia="Palatino Linotype" w:hAnsi="Palatino Linotype" w:cs="Palatino Linotype"/>
                <w:sz w:val="18"/>
                <w:szCs w:val="18"/>
                <w:lang w:val="es-ES"/>
              </w:rPr>
              <w:t xml:space="preserve"> Los valores de m</w:t>
            </w:r>
            <w:r w:rsidR="011A7509" w:rsidRPr="667285CD">
              <w:rPr>
                <w:rFonts w:ascii="Palatino Linotype" w:eastAsia="Palatino Linotype" w:hAnsi="Palatino Linotype" w:cs="Palatino Linotype"/>
                <w:sz w:val="18"/>
                <w:szCs w:val="18"/>
                <w:vertAlign w:val="superscript"/>
                <w:lang w:val="es-ES"/>
              </w:rPr>
              <w:t xml:space="preserve">2 </w:t>
            </w:r>
            <w:r w:rsidR="011A7509" w:rsidRPr="667285CD">
              <w:rPr>
                <w:rFonts w:ascii="Palatino Linotype" w:eastAsia="Palatino Linotype" w:hAnsi="Palatino Linotype" w:cs="Palatino Linotype"/>
                <w:sz w:val="18"/>
                <w:szCs w:val="18"/>
                <w:lang w:val="es-ES"/>
              </w:rPr>
              <w:t>para las variables de cultivo 1, 2, 3 y 4 aumentan a (4,10,15</w:t>
            </w:r>
            <w:r w:rsidR="57C0FD53" w:rsidRPr="667285CD">
              <w:rPr>
                <w:rFonts w:ascii="Palatino Linotype" w:eastAsia="Palatino Linotype" w:hAnsi="Palatino Linotype" w:cs="Palatino Linotype"/>
                <w:sz w:val="18"/>
                <w:szCs w:val="18"/>
                <w:lang w:val="es-ES"/>
              </w:rPr>
              <w:t xml:space="preserve"> y </w:t>
            </w:r>
            <w:r w:rsidR="011A7509" w:rsidRPr="667285CD">
              <w:rPr>
                <w:rFonts w:ascii="Palatino Linotype" w:eastAsia="Palatino Linotype" w:hAnsi="Palatino Linotype" w:cs="Palatino Linotype"/>
                <w:sz w:val="18"/>
                <w:szCs w:val="18"/>
                <w:lang w:val="es-ES"/>
              </w:rPr>
              <w:t>30), respectivamente.</w:t>
            </w:r>
          </w:p>
          <w:p w14:paraId="6B8895D7" w14:textId="63E27235" w:rsidR="5BD9D279" w:rsidRDefault="1FA50BE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Este escenario es deseado por la comunidad, pero poco probable considerando disponibilidad hídrica actual.</w:t>
            </w:r>
          </w:p>
        </w:tc>
      </w:tr>
      <w:tr w:rsidR="1067BA83" w14:paraId="53D20C76"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04789DC8" w14:textId="49D7F8FB" w:rsidR="68D68867" w:rsidRDefault="7675E996"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lastRenderedPageBreak/>
              <w:t xml:space="preserve">8. Aumento de la superficie </w:t>
            </w:r>
            <w:r w:rsidR="4E55646B" w:rsidRPr="667285CD">
              <w:rPr>
                <w:rFonts w:ascii="Palatino Linotype" w:eastAsia="Palatino Linotype" w:hAnsi="Palatino Linotype" w:cs="Palatino Linotype"/>
                <w:sz w:val="18"/>
                <w:szCs w:val="18"/>
                <w:lang w:val="es-ES"/>
              </w:rPr>
              <w:t>agrícola</w:t>
            </w:r>
          </w:p>
        </w:tc>
        <w:tc>
          <w:tcPr>
            <w:tcW w:w="7130" w:type="dxa"/>
          </w:tcPr>
          <w:p w14:paraId="2740A503" w14:textId="31DDF046" w:rsidR="68D68867" w:rsidRDefault="7675E996"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residente: No se modifica (30 personas)</w:t>
            </w:r>
          </w:p>
          <w:p w14:paraId="4923626C" w14:textId="7944E9EA" w:rsidR="68D68867" w:rsidRDefault="7675E996"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 No se modifica</w:t>
            </w:r>
          </w:p>
          <w:p w14:paraId="44A126C8" w14:textId="429BC82F" w:rsidR="68D68867" w:rsidRDefault="7675E996"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Superficie agrícola:  Los valores de m</w:t>
            </w:r>
            <w:r w:rsidRPr="667285CD">
              <w:rPr>
                <w:rFonts w:ascii="Palatino Linotype" w:eastAsia="Palatino Linotype" w:hAnsi="Palatino Linotype" w:cs="Palatino Linotype"/>
                <w:sz w:val="18"/>
                <w:szCs w:val="18"/>
                <w:vertAlign w:val="superscript"/>
                <w:lang w:val="es-ES"/>
              </w:rPr>
              <w:t xml:space="preserve">2 </w:t>
            </w:r>
            <w:r w:rsidRPr="667285CD">
              <w:rPr>
                <w:rFonts w:ascii="Palatino Linotype" w:eastAsia="Palatino Linotype" w:hAnsi="Palatino Linotype" w:cs="Palatino Linotype"/>
                <w:sz w:val="18"/>
                <w:szCs w:val="18"/>
                <w:lang w:val="es-ES"/>
              </w:rPr>
              <w:t>para las variables de cultivo 1, 2, 3 y 4 aumentan a (4,10,15 y 30), respectivamente.</w:t>
            </w:r>
          </w:p>
          <w:p w14:paraId="60F5A516" w14:textId="45A77862" w:rsidR="68D68867" w:rsidRDefault="686A117E"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Este escenario es deseado por la comunidad, pero poco probable considerando disponibilidad hídrica actual.</w:t>
            </w:r>
          </w:p>
        </w:tc>
      </w:tr>
      <w:tr w:rsidR="1067BA83" w14:paraId="408E789E" w14:textId="77777777" w:rsidTr="667285CD">
        <w:trPr>
          <w:trHeight w:val="781"/>
        </w:trPr>
        <w:tc>
          <w:tcPr>
            <w:cnfStyle w:val="001000000000" w:firstRow="0" w:lastRow="0" w:firstColumn="1" w:lastColumn="0" w:oddVBand="0" w:evenVBand="0" w:oddHBand="0" w:evenHBand="0" w:firstRowFirstColumn="0" w:firstRowLastColumn="0" w:lastRowFirstColumn="0" w:lastRowLastColumn="0"/>
            <w:tcW w:w="2006" w:type="dxa"/>
          </w:tcPr>
          <w:p w14:paraId="6294EA0C" w14:textId="0BB12E7F" w:rsidR="603A4FAB" w:rsidRDefault="4A33D07E"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9.</w:t>
            </w:r>
            <w:r w:rsidR="61AF9727" w:rsidRPr="667285CD">
              <w:rPr>
                <w:rFonts w:ascii="Palatino Linotype" w:eastAsia="Palatino Linotype" w:hAnsi="Palatino Linotype" w:cs="Palatino Linotype"/>
                <w:sz w:val="18"/>
                <w:szCs w:val="18"/>
                <w:lang w:val="es-ES"/>
              </w:rPr>
              <w:t xml:space="preserve"> </w:t>
            </w:r>
            <w:r w:rsidR="4C16BF58" w:rsidRPr="667285CD">
              <w:rPr>
                <w:rFonts w:ascii="Palatino Linotype" w:eastAsia="Palatino Linotype" w:hAnsi="Palatino Linotype" w:cs="Palatino Linotype"/>
                <w:sz w:val="18"/>
                <w:szCs w:val="18"/>
                <w:lang w:val="es-ES"/>
              </w:rPr>
              <w:t>Eliminación del componente agrícola</w:t>
            </w:r>
            <w:r w:rsidR="4233E2B4" w:rsidRPr="667285CD">
              <w:rPr>
                <w:rFonts w:ascii="Palatino Linotype" w:eastAsia="Palatino Linotype" w:hAnsi="Palatino Linotype" w:cs="Palatino Linotype"/>
                <w:sz w:val="18"/>
                <w:szCs w:val="18"/>
                <w:lang w:val="es-ES"/>
              </w:rPr>
              <w:t>.</w:t>
            </w:r>
          </w:p>
        </w:tc>
        <w:tc>
          <w:tcPr>
            <w:tcW w:w="7130" w:type="dxa"/>
          </w:tcPr>
          <w:p w14:paraId="63ED9002" w14:textId="03C6F960" w:rsidR="4CCA91C7" w:rsidRDefault="2849C20A"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residente: Se mantiene en la condición normal, 30 personas.</w:t>
            </w:r>
          </w:p>
          <w:p w14:paraId="3EBBA95E" w14:textId="7D6E168D" w:rsidR="012EE5D5" w:rsidRDefault="4C16BF58"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flotante: </w:t>
            </w:r>
            <w:r w:rsidR="6F6BC9CA" w:rsidRPr="667285CD">
              <w:rPr>
                <w:rFonts w:ascii="Palatino Linotype" w:eastAsia="Palatino Linotype" w:hAnsi="Palatino Linotype" w:cs="Palatino Linotype"/>
                <w:sz w:val="18"/>
                <w:szCs w:val="18"/>
                <w:lang w:val="es-ES"/>
              </w:rPr>
              <w:t>N</w:t>
            </w:r>
            <w:r w:rsidR="23E2309B" w:rsidRPr="667285CD">
              <w:rPr>
                <w:rFonts w:ascii="Palatino Linotype" w:eastAsia="Palatino Linotype" w:hAnsi="Palatino Linotype" w:cs="Palatino Linotype"/>
                <w:sz w:val="18"/>
                <w:szCs w:val="18"/>
                <w:lang w:val="es-ES"/>
              </w:rPr>
              <w:t>o se modifica</w:t>
            </w:r>
            <w:r w:rsidR="5B6DA4BB" w:rsidRPr="667285CD">
              <w:rPr>
                <w:rFonts w:ascii="Palatino Linotype" w:eastAsia="Palatino Linotype" w:hAnsi="Palatino Linotype" w:cs="Palatino Linotype"/>
                <w:sz w:val="18"/>
                <w:szCs w:val="18"/>
                <w:lang w:val="es-ES"/>
              </w:rPr>
              <w:t xml:space="preserve">, </w:t>
            </w:r>
            <w:proofErr w:type="gramStart"/>
            <w:r w:rsidR="5B6DA4BB" w:rsidRPr="667285CD">
              <w:rPr>
                <w:rFonts w:ascii="Palatino Linotype" w:eastAsia="Palatino Linotype" w:hAnsi="Palatino Linotype" w:cs="Palatino Linotype"/>
                <w:sz w:val="18"/>
                <w:szCs w:val="18"/>
                <w:lang w:val="es-ES"/>
              </w:rPr>
              <w:t>N(</w:t>
            </w:r>
            <w:proofErr w:type="gramEnd"/>
            <w:r w:rsidR="5B6DA4BB" w:rsidRPr="667285CD">
              <w:rPr>
                <w:rFonts w:ascii="Palatino Linotype" w:eastAsia="Palatino Linotype" w:hAnsi="Palatino Linotype" w:cs="Palatino Linotype"/>
                <w:sz w:val="18"/>
                <w:szCs w:val="18"/>
                <w:lang w:val="es-ES"/>
              </w:rPr>
              <w:t>200,50)</w:t>
            </w:r>
          </w:p>
          <w:p w14:paraId="51B68F25" w14:textId="656EEDCB" w:rsidR="012EE5D5" w:rsidRDefault="4C16BF58"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Superficie agrícola: No se considera.</w:t>
            </w:r>
            <w:r w:rsidR="617345AC" w:rsidRPr="667285CD">
              <w:rPr>
                <w:rFonts w:ascii="Palatino Linotype" w:eastAsia="Palatino Linotype" w:hAnsi="Palatino Linotype" w:cs="Palatino Linotype"/>
                <w:sz w:val="18"/>
                <w:szCs w:val="18"/>
                <w:lang w:val="es-ES"/>
              </w:rPr>
              <w:t xml:space="preserve"> m</w:t>
            </w:r>
            <w:r w:rsidR="617345AC" w:rsidRPr="667285CD">
              <w:rPr>
                <w:rFonts w:ascii="Palatino Linotype" w:eastAsia="Palatino Linotype" w:hAnsi="Palatino Linotype" w:cs="Palatino Linotype"/>
                <w:sz w:val="18"/>
                <w:szCs w:val="18"/>
                <w:vertAlign w:val="superscript"/>
                <w:lang w:val="es-ES"/>
              </w:rPr>
              <w:t xml:space="preserve">2 </w:t>
            </w:r>
            <w:r w:rsidR="617345AC" w:rsidRPr="667285CD">
              <w:rPr>
                <w:rFonts w:ascii="Palatino Linotype" w:eastAsia="Palatino Linotype" w:hAnsi="Palatino Linotype" w:cs="Palatino Linotype"/>
                <w:sz w:val="18"/>
                <w:szCs w:val="18"/>
                <w:lang w:val="es-ES"/>
              </w:rPr>
              <w:t>es 0 para todas las variedades de cultivo</w:t>
            </w:r>
          </w:p>
          <w:p w14:paraId="452C71CA" w14:textId="35CCC24A" w:rsidR="012EE5D5" w:rsidRDefault="2F9DED53"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Este escenario no es deseado por la comunidad</w:t>
            </w:r>
            <w:r w:rsidR="780F3B34" w:rsidRPr="667285CD">
              <w:rPr>
                <w:rFonts w:ascii="Palatino Linotype" w:eastAsia="Palatino Linotype" w:hAnsi="Palatino Linotype" w:cs="Palatino Linotype"/>
                <w:sz w:val="18"/>
                <w:szCs w:val="18"/>
                <w:lang w:val="es-ES"/>
              </w:rPr>
              <w:t xml:space="preserve"> y a la vez es </w:t>
            </w:r>
            <w:r w:rsidRPr="667285CD">
              <w:rPr>
                <w:rFonts w:ascii="Palatino Linotype" w:eastAsia="Palatino Linotype" w:hAnsi="Palatino Linotype" w:cs="Palatino Linotype"/>
                <w:sz w:val="18"/>
                <w:szCs w:val="18"/>
                <w:lang w:val="es-ES"/>
              </w:rPr>
              <w:t>poco probable</w:t>
            </w:r>
            <w:r w:rsidR="74DD8B81" w:rsidRPr="667285CD">
              <w:rPr>
                <w:rFonts w:ascii="Palatino Linotype" w:eastAsia="Palatino Linotype" w:hAnsi="Palatino Linotype" w:cs="Palatino Linotype"/>
                <w:sz w:val="18"/>
                <w:szCs w:val="18"/>
                <w:lang w:val="es-ES"/>
              </w:rPr>
              <w:t>, dado,</w:t>
            </w:r>
            <w:r w:rsidRPr="667285CD">
              <w:rPr>
                <w:rFonts w:ascii="Palatino Linotype" w:eastAsia="Palatino Linotype" w:hAnsi="Palatino Linotype" w:cs="Palatino Linotype"/>
                <w:sz w:val="18"/>
                <w:szCs w:val="18"/>
                <w:lang w:val="es-ES"/>
              </w:rPr>
              <w:t xml:space="preserve"> </w:t>
            </w:r>
            <w:r w:rsidR="19F42C18" w:rsidRPr="667285CD">
              <w:rPr>
                <w:rFonts w:ascii="Palatino Linotype" w:eastAsia="Palatino Linotype" w:hAnsi="Palatino Linotype" w:cs="Palatino Linotype"/>
                <w:sz w:val="18"/>
                <w:szCs w:val="18"/>
                <w:lang w:val="es-ES"/>
              </w:rPr>
              <w:t>la dependencia sociocultura y de subsistencia de esta actividad</w:t>
            </w:r>
            <w:r w:rsidR="16DF64B2" w:rsidRPr="667285CD">
              <w:rPr>
                <w:rFonts w:ascii="Palatino Linotype" w:eastAsia="Palatino Linotype" w:hAnsi="Palatino Linotype" w:cs="Palatino Linotype"/>
                <w:sz w:val="18"/>
                <w:szCs w:val="18"/>
                <w:lang w:val="es-ES"/>
              </w:rPr>
              <w:t xml:space="preserve"> </w:t>
            </w:r>
            <w:r w:rsidR="360384D2" w:rsidRPr="667285CD">
              <w:rPr>
                <w:rFonts w:ascii="Palatino Linotype" w:eastAsia="Palatino Linotype" w:hAnsi="Palatino Linotype" w:cs="Palatino Linotype"/>
                <w:sz w:val="18"/>
                <w:szCs w:val="18"/>
                <w:lang w:val="es-ES"/>
              </w:rPr>
              <w:t>agrícola</w:t>
            </w:r>
          </w:p>
        </w:tc>
      </w:tr>
      <w:tr w:rsidR="1067BA83" w14:paraId="3FFF9C44"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0BF54C6D" w14:textId="6AD89BFB" w:rsidR="61B0EC71" w:rsidRDefault="39CC8A47" w:rsidP="5CB727BC">
            <w:pPr>
              <w:spacing w:line="276" w:lineRule="auto"/>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10.</w:t>
            </w:r>
            <w:r w:rsidR="77D91030" w:rsidRPr="667285CD">
              <w:rPr>
                <w:rFonts w:ascii="Palatino Linotype" w:eastAsia="Palatino Linotype" w:hAnsi="Palatino Linotype" w:cs="Palatino Linotype"/>
                <w:sz w:val="18"/>
                <w:szCs w:val="18"/>
                <w:lang w:val="es-ES"/>
              </w:rPr>
              <w:t xml:space="preserve"> Aumento de la población residente</w:t>
            </w:r>
            <w:r w:rsidR="05626268" w:rsidRPr="667285CD">
              <w:rPr>
                <w:rFonts w:ascii="Palatino Linotype" w:eastAsia="Palatino Linotype" w:hAnsi="Palatino Linotype" w:cs="Palatino Linotype"/>
                <w:sz w:val="18"/>
                <w:szCs w:val="18"/>
                <w:lang w:val="es-ES"/>
              </w:rPr>
              <w:t>,</w:t>
            </w:r>
            <w:r w:rsidR="77D91030" w:rsidRPr="667285CD">
              <w:rPr>
                <w:rFonts w:ascii="Palatino Linotype" w:eastAsia="Palatino Linotype" w:hAnsi="Palatino Linotype" w:cs="Palatino Linotype"/>
                <w:sz w:val="18"/>
                <w:szCs w:val="18"/>
                <w:lang w:val="es-ES"/>
              </w:rPr>
              <w:t xml:space="preserve"> sin agricultura</w:t>
            </w:r>
            <w:r w:rsidR="705B4EB7" w:rsidRPr="667285CD">
              <w:rPr>
                <w:rFonts w:ascii="Palatino Linotype" w:eastAsia="Palatino Linotype" w:hAnsi="Palatino Linotype" w:cs="Palatino Linotype"/>
                <w:sz w:val="18"/>
                <w:szCs w:val="18"/>
                <w:lang w:val="es-ES"/>
              </w:rPr>
              <w:t>.</w:t>
            </w:r>
          </w:p>
        </w:tc>
        <w:tc>
          <w:tcPr>
            <w:tcW w:w="7130" w:type="dxa"/>
          </w:tcPr>
          <w:p w14:paraId="5986B464" w14:textId="661DFC98" w:rsidR="03AB6B06" w:rsidRDefault="77D91030"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3582898D" w:rsidRPr="667285CD">
              <w:rPr>
                <w:rFonts w:ascii="Palatino Linotype" w:eastAsia="Palatino Linotype" w:hAnsi="Palatino Linotype" w:cs="Palatino Linotype"/>
                <w:sz w:val="18"/>
                <w:szCs w:val="18"/>
                <w:lang w:val="es-ES"/>
              </w:rPr>
              <w:t>Se aumento al doble (60 personas)</w:t>
            </w:r>
            <w:r w:rsidR="4218F928" w:rsidRPr="667285CD">
              <w:rPr>
                <w:rFonts w:ascii="Palatino Linotype" w:eastAsia="Palatino Linotype" w:hAnsi="Palatino Linotype" w:cs="Palatino Linotype"/>
                <w:sz w:val="18"/>
                <w:szCs w:val="18"/>
                <w:lang w:val="es-ES"/>
              </w:rPr>
              <w:t>.</w:t>
            </w:r>
            <w:r w:rsidR="4970136B">
              <w:br/>
            </w:r>
            <w:r w:rsidRPr="667285CD">
              <w:rPr>
                <w:rFonts w:ascii="Palatino Linotype" w:eastAsia="Palatino Linotype" w:hAnsi="Palatino Linotype" w:cs="Palatino Linotype"/>
                <w:sz w:val="18"/>
                <w:szCs w:val="18"/>
                <w:lang w:val="es-ES"/>
              </w:rPr>
              <w:t xml:space="preserve">Población flotante: </w:t>
            </w:r>
            <w:r w:rsidR="43D09857" w:rsidRPr="667285CD">
              <w:rPr>
                <w:rFonts w:ascii="Palatino Linotype" w:eastAsia="Palatino Linotype" w:hAnsi="Palatino Linotype" w:cs="Palatino Linotype"/>
                <w:sz w:val="18"/>
                <w:szCs w:val="18"/>
                <w:lang w:val="es-ES"/>
              </w:rPr>
              <w:t xml:space="preserve">No se modifica, </w:t>
            </w:r>
            <w:proofErr w:type="gramStart"/>
            <w:r w:rsidR="43D09857" w:rsidRPr="667285CD">
              <w:rPr>
                <w:rFonts w:ascii="Palatino Linotype" w:eastAsia="Palatino Linotype" w:hAnsi="Palatino Linotype" w:cs="Palatino Linotype"/>
                <w:sz w:val="18"/>
                <w:szCs w:val="18"/>
                <w:lang w:val="es-ES"/>
              </w:rPr>
              <w:t>N(</w:t>
            </w:r>
            <w:proofErr w:type="gramEnd"/>
            <w:r w:rsidR="43D09857" w:rsidRPr="667285CD">
              <w:rPr>
                <w:rFonts w:ascii="Palatino Linotype" w:eastAsia="Palatino Linotype" w:hAnsi="Palatino Linotype" w:cs="Palatino Linotype"/>
                <w:sz w:val="18"/>
                <w:szCs w:val="18"/>
                <w:lang w:val="es-ES"/>
              </w:rPr>
              <w:t>200,50)</w:t>
            </w:r>
          </w:p>
          <w:p w14:paraId="312CE312" w14:textId="19DE5FFD" w:rsidR="03AB6B06" w:rsidRDefault="77D91030"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agrícola: No se considera. </w:t>
            </w:r>
            <w:r w:rsidR="42A424D0" w:rsidRPr="667285CD">
              <w:rPr>
                <w:rFonts w:ascii="Palatino Linotype" w:eastAsia="Palatino Linotype" w:hAnsi="Palatino Linotype" w:cs="Palatino Linotype"/>
                <w:sz w:val="18"/>
                <w:szCs w:val="18"/>
                <w:lang w:val="es-ES"/>
              </w:rPr>
              <w:t>m</w:t>
            </w:r>
            <w:r w:rsidR="42A424D0" w:rsidRPr="667285CD">
              <w:rPr>
                <w:rFonts w:ascii="Palatino Linotype" w:eastAsia="Palatino Linotype" w:hAnsi="Palatino Linotype" w:cs="Palatino Linotype"/>
                <w:sz w:val="18"/>
                <w:szCs w:val="18"/>
                <w:vertAlign w:val="superscript"/>
                <w:lang w:val="es-ES"/>
              </w:rPr>
              <w:t xml:space="preserve">2 </w:t>
            </w:r>
            <w:r w:rsidR="42A424D0" w:rsidRPr="667285CD">
              <w:rPr>
                <w:rFonts w:ascii="Palatino Linotype" w:eastAsia="Palatino Linotype" w:hAnsi="Palatino Linotype" w:cs="Palatino Linotype"/>
                <w:sz w:val="18"/>
                <w:szCs w:val="18"/>
                <w:lang w:val="es-ES"/>
              </w:rPr>
              <w:t>es 0 para toda</w:t>
            </w:r>
            <w:r w:rsidR="133A2422" w:rsidRPr="667285CD">
              <w:rPr>
                <w:rFonts w:ascii="Palatino Linotype" w:eastAsia="Palatino Linotype" w:hAnsi="Palatino Linotype" w:cs="Palatino Linotype"/>
                <w:sz w:val="18"/>
                <w:szCs w:val="18"/>
                <w:lang w:val="es-ES"/>
              </w:rPr>
              <w:t>s</w:t>
            </w:r>
            <w:r w:rsidR="42A424D0" w:rsidRPr="667285CD">
              <w:rPr>
                <w:rFonts w:ascii="Palatino Linotype" w:eastAsia="Palatino Linotype" w:hAnsi="Palatino Linotype" w:cs="Palatino Linotype"/>
                <w:sz w:val="18"/>
                <w:szCs w:val="18"/>
                <w:lang w:val="es-ES"/>
              </w:rPr>
              <w:t xml:space="preserve"> las variedades de cultivo</w:t>
            </w:r>
            <w:r w:rsidR="738C72D3" w:rsidRPr="667285CD">
              <w:rPr>
                <w:rFonts w:ascii="Palatino Linotype" w:eastAsia="Palatino Linotype" w:hAnsi="Palatino Linotype" w:cs="Palatino Linotype"/>
                <w:sz w:val="18"/>
                <w:szCs w:val="18"/>
                <w:lang w:val="es-ES"/>
              </w:rPr>
              <w:t>.</w:t>
            </w:r>
          </w:p>
          <w:p w14:paraId="59C32176" w14:textId="31F5B3F8" w:rsidR="03AB6B06" w:rsidRDefault="1B602BE0"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Aunque el aumento de la </w:t>
            </w:r>
            <w:r w:rsidR="326C9EE4" w:rsidRPr="667285CD">
              <w:rPr>
                <w:rFonts w:ascii="Palatino Linotype" w:eastAsia="Palatino Linotype" w:hAnsi="Palatino Linotype" w:cs="Palatino Linotype"/>
                <w:sz w:val="18"/>
                <w:szCs w:val="18"/>
                <w:lang w:val="es-ES"/>
              </w:rPr>
              <w:t>población</w:t>
            </w:r>
            <w:r w:rsidRPr="667285CD">
              <w:rPr>
                <w:rFonts w:ascii="Palatino Linotype" w:eastAsia="Palatino Linotype" w:hAnsi="Palatino Linotype" w:cs="Palatino Linotype"/>
                <w:sz w:val="18"/>
                <w:szCs w:val="18"/>
                <w:lang w:val="es-ES"/>
              </w:rPr>
              <w:t xml:space="preserve"> si es anhelada, la eliminación de la agricultura es un </w:t>
            </w:r>
            <w:r w:rsidR="738C72D3" w:rsidRPr="667285CD">
              <w:rPr>
                <w:rFonts w:ascii="Palatino Linotype" w:eastAsia="Palatino Linotype" w:hAnsi="Palatino Linotype" w:cs="Palatino Linotype"/>
                <w:sz w:val="18"/>
                <w:szCs w:val="18"/>
                <w:lang w:val="es-ES"/>
              </w:rPr>
              <w:t>escenario no deseado por la comunidad y a la vez es poco probable</w:t>
            </w:r>
            <w:r w:rsidR="2DE8C9A8" w:rsidRPr="667285CD">
              <w:rPr>
                <w:rFonts w:ascii="Palatino Linotype" w:eastAsia="Palatino Linotype" w:hAnsi="Palatino Linotype" w:cs="Palatino Linotype"/>
                <w:sz w:val="18"/>
                <w:szCs w:val="18"/>
                <w:lang w:val="es-ES"/>
              </w:rPr>
              <w:t>, dado, l</w:t>
            </w:r>
            <w:r w:rsidR="738C72D3" w:rsidRPr="667285CD">
              <w:rPr>
                <w:rFonts w:ascii="Palatino Linotype" w:eastAsia="Palatino Linotype" w:hAnsi="Palatino Linotype" w:cs="Palatino Linotype"/>
                <w:sz w:val="18"/>
                <w:szCs w:val="18"/>
                <w:lang w:val="es-ES"/>
              </w:rPr>
              <w:t>a dependencia sociocultura y de subsistencia de esta actividad</w:t>
            </w:r>
            <w:r w:rsidR="13C80774" w:rsidRPr="667285CD">
              <w:rPr>
                <w:rFonts w:ascii="Palatino Linotype" w:eastAsia="Palatino Linotype" w:hAnsi="Palatino Linotype" w:cs="Palatino Linotype"/>
                <w:sz w:val="18"/>
                <w:szCs w:val="18"/>
                <w:lang w:val="es-ES"/>
              </w:rPr>
              <w:t xml:space="preserve"> agrícola y la poca dispo</w:t>
            </w:r>
            <w:r w:rsidR="220213A5" w:rsidRPr="667285CD">
              <w:rPr>
                <w:rFonts w:ascii="Palatino Linotype" w:eastAsia="Palatino Linotype" w:hAnsi="Palatino Linotype" w:cs="Palatino Linotype"/>
                <w:sz w:val="18"/>
                <w:szCs w:val="18"/>
                <w:lang w:val="es-ES"/>
              </w:rPr>
              <w:t>nibilidad de fuentes de trabajo en la zona</w:t>
            </w:r>
          </w:p>
          <w:p w14:paraId="423E397B" w14:textId="46979CE6" w:rsidR="03AB6B06" w:rsidRDefault="03AB6B06"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p>
        </w:tc>
      </w:tr>
      <w:tr w:rsidR="1067BA83" w14:paraId="0FA41199"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1BD5D3C3" w14:textId="5E6B5FA7" w:rsidR="1425A1E8" w:rsidRDefault="45098B42"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11.</w:t>
            </w:r>
            <w:r w:rsidR="4819297A" w:rsidRPr="667285CD">
              <w:rPr>
                <w:rFonts w:ascii="Palatino Linotype" w:eastAsia="Palatino Linotype" w:hAnsi="Palatino Linotype" w:cs="Palatino Linotype"/>
                <w:sz w:val="18"/>
                <w:szCs w:val="18"/>
                <w:lang w:val="es-ES"/>
              </w:rPr>
              <w:t xml:space="preserve"> Aumento de la población </w:t>
            </w:r>
            <w:r w:rsidR="74C91B88" w:rsidRPr="667285CD">
              <w:rPr>
                <w:rFonts w:ascii="Palatino Linotype" w:eastAsia="Palatino Linotype" w:hAnsi="Palatino Linotype" w:cs="Palatino Linotype"/>
                <w:sz w:val="18"/>
                <w:szCs w:val="18"/>
                <w:lang w:val="es-ES"/>
              </w:rPr>
              <w:t>flotante</w:t>
            </w:r>
            <w:r w:rsidR="7EBFDF0D" w:rsidRPr="667285CD">
              <w:rPr>
                <w:rFonts w:ascii="Palatino Linotype" w:eastAsia="Palatino Linotype" w:hAnsi="Palatino Linotype" w:cs="Palatino Linotype"/>
                <w:sz w:val="18"/>
                <w:szCs w:val="18"/>
                <w:lang w:val="es-ES"/>
              </w:rPr>
              <w:t>,</w:t>
            </w:r>
            <w:r w:rsidR="1BDF9AA4" w:rsidRPr="667285CD">
              <w:rPr>
                <w:rFonts w:ascii="Palatino Linotype" w:eastAsia="Palatino Linotype" w:hAnsi="Palatino Linotype" w:cs="Palatino Linotype"/>
                <w:sz w:val="18"/>
                <w:szCs w:val="18"/>
                <w:lang w:val="es-ES"/>
              </w:rPr>
              <w:t xml:space="preserve"> </w:t>
            </w:r>
            <w:r w:rsidR="7EBFDF0D" w:rsidRPr="667285CD">
              <w:rPr>
                <w:rFonts w:ascii="Palatino Linotype" w:eastAsia="Palatino Linotype" w:hAnsi="Palatino Linotype" w:cs="Palatino Linotype"/>
                <w:sz w:val="18"/>
                <w:szCs w:val="18"/>
                <w:lang w:val="es-ES"/>
              </w:rPr>
              <w:t xml:space="preserve">sin </w:t>
            </w:r>
            <w:r w:rsidR="4F686E25" w:rsidRPr="667285CD">
              <w:rPr>
                <w:rFonts w:ascii="Palatino Linotype" w:eastAsia="Palatino Linotype" w:hAnsi="Palatino Linotype" w:cs="Palatino Linotype"/>
                <w:sz w:val="18"/>
                <w:szCs w:val="18"/>
                <w:lang w:val="es-ES"/>
              </w:rPr>
              <w:t>a</w:t>
            </w:r>
            <w:r w:rsidR="4819297A" w:rsidRPr="667285CD">
              <w:rPr>
                <w:rFonts w:ascii="Palatino Linotype" w:eastAsia="Palatino Linotype" w:hAnsi="Palatino Linotype" w:cs="Palatino Linotype"/>
                <w:sz w:val="18"/>
                <w:szCs w:val="18"/>
                <w:lang w:val="es-ES"/>
              </w:rPr>
              <w:t>gricultura</w:t>
            </w:r>
            <w:r w:rsidR="44BBAC38" w:rsidRPr="667285CD">
              <w:rPr>
                <w:rFonts w:ascii="Palatino Linotype" w:eastAsia="Palatino Linotype" w:hAnsi="Palatino Linotype" w:cs="Palatino Linotype"/>
                <w:sz w:val="18"/>
                <w:szCs w:val="18"/>
                <w:lang w:val="es-ES"/>
              </w:rPr>
              <w:t>.</w:t>
            </w:r>
          </w:p>
        </w:tc>
        <w:tc>
          <w:tcPr>
            <w:tcW w:w="7130" w:type="dxa"/>
          </w:tcPr>
          <w:p w14:paraId="223226E3" w14:textId="6BACD485" w:rsidR="0AECD046" w:rsidRDefault="4819297A"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72587A74" w:rsidRPr="667285CD">
              <w:rPr>
                <w:rFonts w:ascii="Palatino Linotype" w:eastAsia="Palatino Linotype" w:hAnsi="Palatino Linotype" w:cs="Palatino Linotype"/>
                <w:sz w:val="18"/>
                <w:szCs w:val="18"/>
                <w:lang w:val="es-ES"/>
              </w:rPr>
              <w:t xml:space="preserve">no se modifica </w:t>
            </w:r>
            <w:r w:rsidR="2B15E5DF" w:rsidRPr="667285CD">
              <w:rPr>
                <w:rFonts w:ascii="Palatino Linotype" w:eastAsia="Palatino Linotype" w:hAnsi="Palatino Linotype" w:cs="Palatino Linotype"/>
                <w:sz w:val="18"/>
                <w:szCs w:val="18"/>
                <w:lang w:val="es-ES"/>
              </w:rPr>
              <w:t>(</w:t>
            </w:r>
            <w:r w:rsidR="0F2E9938" w:rsidRPr="667285CD">
              <w:rPr>
                <w:rFonts w:ascii="Palatino Linotype" w:eastAsia="Palatino Linotype" w:hAnsi="Palatino Linotype" w:cs="Palatino Linotype"/>
                <w:sz w:val="18"/>
                <w:szCs w:val="18"/>
                <w:lang w:val="es-ES"/>
              </w:rPr>
              <w:t>3</w:t>
            </w:r>
            <w:r w:rsidR="2B15E5DF" w:rsidRPr="667285CD">
              <w:rPr>
                <w:rFonts w:ascii="Palatino Linotype" w:eastAsia="Palatino Linotype" w:hAnsi="Palatino Linotype" w:cs="Palatino Linotype"/>
                <w:sz w:val="18"/>
                <w:szCs w:val="18"/>
                <w:lang w:val="es-ES"/>
              </w:rPr>
              <w:t>0 personas).</w:t>
            </w:r>
          </w:p>
          <w:p w14:paraId="3568285D" w14:textId="40951179" w:rsidR="0AECD046" w:rsidRDefault="4819297A"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flotante: </w:t>
            </w:r>
            <w:r w:rsidR="63F26CAC" w:rsidRPr="667285CD">
              <w:rPr>
                <w:rFonts w:ascii="Palatino Linotype" w:eastAsia="Palatino Linotype" w:hAnsi="Palatino Linotype" w:cs="Palatino Linotype"/>
                <w:sz w:val="18"/>
                <w:szCs w:val="18"/>
                <w:lang w:val="es-ES"/>
              </w:rPr>
              <w:t>La función normal que describe la población flotante aumenta a un valor promedio de 250 y una desviación de 100.</w:t>
            </w:r>
          </w:p>
          <w:p w14:paraId="6F94C067" w14:textId="4EBFE1BA" w:rsidR="0AECD046" w:rsidRDefault="4819297A"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agrícola: No se considera. </w:t>
            </w:r>
            <w:r w:rsidR="5C8C2751" w:rsidRPr="667285CD">
              <w:rPr>
                <w:rFonts w:ascii="Palatino Linotype" w:eastAsia="Palatino Linotype" w:hAnsi="Palatino Linotype" w:cs="Palatino Linotype"/>
                <w:sz w:val="18"/>
                <w:szCs w:val="18"/>
                <w:lang w:val="es-ES"/>
              </w:rPr>
              <w:t>m</w:t>
            </w:r>
            <w:r w:rsidRPr="667285CD">
              <w:rPr>
                <w:rFonts w:ascii="Palatino Linotype" w:eastAsia="Palatino Linotype" w:hAnsi="Palatino Linotype" w:cs="Palatino Linotype"/>
                <w:sz w:val="18"/>
                <w:szCs w:val="18"/>
                <w:vertAlign w:val="superscript"/>
                <w:lang w:val="es-ES"/>
              </w:rPr>
              <w:t>2</w:t>
            </w:r>
            <w:r w:rsidR="347D4E9B" w:rsidRPr="667285CD">
              <w:rPr>
                <w:rFonts w:ascii="Palatino Linotype" w:eastAsia="Palatino Linotype" w:hAnsi="Palatino Linotype" w:cs="Palatino Linotype"/>
                <w:sz w:val="18"/>
                <w:szCs w:val="18"/>
                <w:vertAlign w:val="superscript"/>
                <w:lang w:val="es-ES"/>
              </w:rPr>
              <w:t xml:space="preserve"> </w:t>
            </w:r>
            <w:r w:rsidRPr="667285CD">
              <w:rPr>
                <w:rFonts w:ascii="Palatino Linotype" w:eastAsia="Palatino Linotype" w:hAnsi="Palatino Linotype" w:cs="Palatino Linotype"/>
                <w:sz w:val="18"/>
                <w:szCs w:val="18"/>
                <w:lang w:val="es-ES"/>
              </w:rPr>
              <w:t xml:space="preserve">es 0 para </w:t>
            </w:r>
            <w:r w:rsidR="483A1ABC" w:rsidRPr="667285CD">
              <w:rPr>
                <w:rFonts w:ascii="Palatino Linotype" w:eastAsia="Palatino Linotype" w:hAnsi="Palatino Linotype" w:cs="Palatino Linotype"/>
                <w:sz w:val="18"/>
                <w:szCs w:val="18"/>
                <w:lang w:val="es-ES"/>
              </w:rPr>
              <w:t>todas las variedades</w:t>
            </w:r>
            <w:r w:rsidRPr="667285CD">
              <w:rPr>
                <w:rFonts w:ascii="Palatino Linotype" w:eastAsia="Palatino Linotype" w:hAnsi="Palatino Linotype" w:cs="Palatino Linotype"/>
                <w:sz w:val="18"/>
                <w:szCs w:val="18"/>
                <w:lang w:val="es-ES"/>
              </w:rPr>
              <w:t xml:space="preserve"> de cultivo</w:t>
            </w:r>
            <w:r w:rsidR="5F4DB9BE" w:rsidRPr="667285CD">
              <w:rPr>
                <w:rFonts w:ascii="Palatino Linotype" w:eastAsia="Palatino Linotype" w:hAnsi="Palatino Linotype" w:cs="Palatino Linotype"/>
                <w:sz w:val="18"/>
                <w:szCs w:val="18"/>
                <w:lang w:val="es-ES"/>
              </w:rPr>
              <w:t>.</w:t>
            </w:r>
          </w:p>
          <w:p w14:paraId="63E57C77" w14:textId="7B060911" w:rsidR="0AECD046" w:rsidRDefault="4FAA9F8B"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Aunque el aumento de la población si es anhelada, la eliminación de la agricultura es un escenario no deseado por la comunidad y a la vez es poco probable, dado, la dependencia sociocultura y de subsistencia de esta actividad agrícola y la poca disponibilidad de fuentes de trabajo en la zona</w:t>
            </w:r>
          </w:p>
        </w:tc>
      </w:tr>
      <w:tr w:rsidR="1067BA83" w14:paraId="23AD0847" w14:textId="77777777" w:rsidTr="667285CD">
        <w:trPr>
          <w:trHeight w:val="943"/>
        </w:trPr>
        <w:tc>
          <w:tcPr>
            <w:cnfStyle w:val="001000000000" w:firstRow="0" w:lastRow="0" w:firstColumn="1" w:lastColumn="0" w:oddVBand="0" w:evenVBand="0" w:oddHBand="0" w:evenHBand="0" w:firstRowFirstColumn="0" w:firstRowLastColumn="0" w:lastRowFirstColumn="0" w:lastRowLastColumn="0"/>
            <w:tcW w:w="2006" w:type="dxa"/>
          </w:tcPr>
          <w:p w14:paraId="46F827DC" w14:textId="7F9873B4" w:rsidR="16074E06" w:rsidRDefault="59D7EB3C"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12.</w:t>
            </w:r>
            <w:r w:rsidR="4B6890B7" w:rsidRPr="667285CD">
              <w:rPr>
                <w:rFonts w:ascii="Palatino Linotype" w:eastAsia="Palatino Linotype" w:hAnsi="Palatino Linotype" w:cs="Palatino Linotype"/>
                <w:sz w:val="18"/>
                <w:szCs w:val="18"/>
                <w:lang w:val="es-ES"/>
              </w:rPr>
              <w:t xml:space="preserve"> Aumento de la población </w:t>
            </w:r>
            <w:r w:rsidR="4FA23096" w:rsidRPr="667285CD">
              <w:rPr>
                <w:rFonts w:ascii="Palatino Linotype" w:eastAsia="Palatino Linotype" w:hAnsi="Palatino Linotype" w:cs="Palatino Linotype"/>
                <w:sz w:val="18"/>
                <w:szCs w:val="18"/>
                <w:lang w:val="es-ES"/>
              </w:rPr>
              <w:t>flota</w:t>
            </w:r>
            <w:r w:rsidR="4B6890B7" w:rsidRPr="667285CD">
              <w:rPr>
                <w:rFonts w:ascii="Palatino Linotype" w:eastAsia="Palatino Linotype" w:hAnsi="Palatino Linotype" w:cs="Palatino Linotype"/>
                <w:sz w:val="18"/>
                <w:szCs w:val="18"/>
                <w:lang w:val="es-ES"/>
              </w:rPr>
              <w:t>nte</w:t>
            </w:r>
            <w:r w:rsidR="1B240D1B" w:rsidRPr="667285CD">
              <w:rPr>
                <w:rFonts w:ascii="Palatino Linotype" w:eastAsia="Palatino Linotype" w:hAnsi="Palatino Linotype" w:cs="Palatino Linotype"/>
                <w:sz w:val="18"/>
                <w:szCs w:val="18"/>
                <w:lang w:val="es-ES"/>
              </w:rPr>
              <w:t xml:space="preserve"> y </w:t>
            </w:r>
            <w:r w:rsidR="1F8214ED" w:rsidRPr="667285CD">
              <w:rPr>
                <w:rFonts w:ascii="Palatino Linotype" w:eastAsia="Palatino Linotype" w:hAnsi="Palatino Linotype" w:cs="Palatino Linotype"/>
                <w:sz w:val="18"/>
                <w:szCs w:val="18"/>
                <w:lang w:val="es-ES"/>
              </w:rPr>
              <w:t>número</w:t>
            </w:r>
            <w:r w:rsidR="1B240D1B" w:rsidRPr="667285CD">
              <w:rPr>
                <w:rFonts w:ascii="Palatino Linotype" w:eastAsia="Palatino Linotype" w:hAnsi="Palatino Linotype" w:cs="Palatino Linotype"/>
                <w:sz w:val="18"/>
                <w:szCs w:val="18"/>
                <w:lang w:val="es-ES"/>
              </w:rPr>
              <w:t xml:space="preserve"> de </w:t>
            </w:r>
            <w:r w:rsidR="378650D4" w:rsidRPr="667285CD">
              <w:rPr>
                <w:rFonts w:ascii="Palatino Linotype" w:eastAsia="Palatino Linotype" w:hAnsi="Palatino Linotype" w:cs="Palatino Linotype"/>
                <w:sz w:val="18"/>
                <w:szCs w:val="18"/>
                <w:lang w:val="es-ES"/>
              </w:rPr>
              <w:t>residentes</w:t>
            </w:r>
            <w:r w:rsidR="4B6890B7" w:rsidRPr="667285CD">
              <w:rPr>
                <w:rFonts w:ascii="Palatino Linotype" w:eastAsia="Palatino Linotype" w:hAnsi="Palatino Linotype" w:cs="Palatino Linotype"/>
                <w:sz w:val="18"/>
                <w:szCs w:val="18"/>
                <w:lang w:val="es-ES"/>
              </w:rPr>
              <w:t xml:space="preserve"> sin agricultura</w:t>
            </w:r>
            <w:r w:rsidR="5488838B" w:rsidRPr="667285CD">
              <w:rPr>
                <w:rFonts w:ascii="Palatino Linotype" w:eastAsia="Palatino Linotype" w:hAnsi="Palatino Linotype" w:cs="Palatino Linotype"/>
                <w:sz w:val="18"/>
                <w:szCs w:val="18"/>
                <w:lang w:val="es-ES"/>
              </w:rPr>
              <w:t>.</w:t>
            </w:r>
          </w:p>
        </w:tc>
        <w:tc>
          <w:tcPr>
            <w:tcW w:w="7130" w:type="dxa"/>
          </w:tcPr>
          <w:p w14:paraId="2D34C1D7" w14:textId="51AC8F5F" w:rsidR="398CD7C6" w:rsidRDefault="4B6890B7"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Población residente: </w:t>
            </w:r>
            <w:r w:rsidR="775360B6" w:rsidRPr="667285CD">
              <w:rPr>
                <w:rFonts w:ascii="Palatino Linotype" w:eastAsia="Palatino Linotype" w:hAnsi="Palatino Linotype" w:cs="Palatino Linotype"/>
                <w:sz w:val="18"/>
                <w:szCs w:val="18"/>
                <w:lang w:val="es-ES"/>
              </w:rPr>
              <w:t xml:space="preserve">aumenta el </w:t>
            </w:r>
            <w:r w:rsidR="2F54DE4D" w:rsidRPr="667285CD">
              <w:rPr>
                <w:rFonts w:ascii="Palatino Linotype" w:eastAsia="Palatino Linotype" w:hAnsi="Palatino Linotype" w:cs="Palatino Linotype"/>
                <w:sz w:val="18"/>
                <w:szCs w:val="18"/>
                <w:lang w:val="es-ES"/>
              </w:rPr>
              <w:t>número</w:t>
            </w:r>
            <w:r w:rsidR="775360B6" w:rsidRPr="667285CD">
              <w:rPr>
                <w:rFonts w:ascii="Palatino Linotype" w:eastAsia="Palatino Linotype" w:hAnsi="Palatino Linotype" w:cs="Palatino Linotype"/>
                <w:sz w:val="18"/>
                <w:szCs w:val="18"/>
                <w:lang w:val="es-ES"/>
              </w:rPr>
              <w:t xml:space="preserve"> de personas al doble</w:t>
            </w:r>
            <w:r w:rsidR="2CC719EA" w:rsidRPr="667285CD">
              <w:rPr>
                <w:rFonts w:ascii="Palatino Linotype" w:eastAsia="Palatino Linotype" w:hAnsi="Palatino Linotype" w:cs="Palatino Linotype"/>
                <w:sz w:val="18"/>
                <w:szCs w:val="18"/>
                <w:lang w:val="es-ES"/>
              </w:rPr>
              <w:t xml:space="preserve"> (</w:t>
            </w:r>
            <w:r w:rsidR="7B91B1AF" w:rsidRPr="667285CD">
              <w:rPr>
                <w:rFonts w:ascii="Palatino Linotype" w:eastAsia="Palatino Linotype" w:hAnsi="Palatino Linotype" w:cs="Palatino Linotype"/>
                <w:sz w:val="18"/>
                <w:szCs w:val="18"/>
                <w:lang w:val="es-ES"/>
              </w:rPr>
              <w:t>6</w:t>
            </w:r>
            <w:r w:rsidR="2CC719EA" w:rsidRPr="667285CD">
              <w:rPr>
                <w:rFonts w:ascii="Palatino Linotype" w:eastAsia="Palatino Linotype" w:hAnsi="Palatino Linotype" w:cs="Palatino Linotype"/>
                <w:sz w:val="18"/>
                <w:szCs w:val="18"/>
                <w:lang w:val="es-ES"/>
              </w:rPr>
              <w:t>0 personas)</w:t>
            </w:r>
          </w:p>
          <w:p w14:paraId="4B7C7222" w14:textId="10698FC5" w:rsidR="398CD7C6" w:rsidRDefault="4B6890B7"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w:t>
            </w:r>
            <w:r w:rsidR="1D14F6E2" w:rsidRPr="667285CD">
              <w:rPr>
                <w:rFonts w:ascii="Palatino Linotype" w:eastAsia="Palatino Linotype" w:hAnsi="Palatino Linotype" w:cs="Palatino Linotype"/>
                <w:sz w:val="18"/>
                <w:szCs w:val="18"/>
                <w:lang w:val="es-ES"/>
              </w:rPr>
              <w:t xml:space="preserve"> La función normal que describe la población flotante aumenta a un valor promedio de 250 y una desviación de 100.</w:t>
            </w:r>
          </w:p>
          <w:p w14:paraId="06A6212A" w14:textId="3F502A81" w:rsidR="398CD7C6" w:rsidRDefault="4B6890B7"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sz w:val="18"/>
                <w:szCs w:val="18"/>
                <w:lang w:val="es-ES"/>
              </w:rPr>
            </w:pPr>
            <w:r w:rsidRPr="667285CD">
              <w:rPr>
                <w:rFonts w:ascii="Palatino Linotype" w:eastAsia="Palatino Linotype" w:hAnsi="Palatino Linotype" w:cs="Palatino Linotype"/>
                <w:sz w:val="18"/>
                <w:szCs w:val="18"/>
                <w:lang w:val="es-ES"/>
              </w:rPr>
              <w:t>Superficie agrícola: No se considera.</w:t>
            </w:r>
            <w:r w:rsidRPr="667285CD">
              <w:rPr>
                <w:rFonts w:ascii="Palatino Linotype" w:eastAsia="Palatino Linotype" w:hAnsi="Palatino Linotype" w:cs="Palatino Linotype"/>
                <w:color w:val="000000" w:themeColor="text1"/>
                <w:sz w:val="18"/>
                <w:szCs w:val="18"/>
                <w:lang w:val="es-ES"/>
              </w:rPr>
              <w:t xml:space="preserve"> m</w:t>
            </w:r>
            <w:r w:rsidRPr="667285CD">
              <w:rPr>
                <w:rFonts w:ascii="Palatino Linotype" w:eastAsia="Palatino Linotype" w:hAnsi="Palatino Linotype" w:cs="Palatino Linotype"/>
                <w:color w:val="000000" w:themeColor="text1"/>
                <w:sz w:val="18"/>
                <w:szCs w:val="18"/>
                <w:vertAlign w:val="superscript"/>
                <w:lang w:val="es-ES"/>
              </w:rPr>
              <w:t xml:space="preserve">2 </w:t>
            </w:r>
            <w:r w:rsidRPr="667285CD">
              <w:rPr>
                <w:rFonts w:ascii="Palatino Linotype" w:eastAsia="Palatino Linotype" w:hAnsi="Palatino Linotype" w:cs="Palatino Linotype"/>
                <w:color w:val="000000" w:themeColor="text1"/>
                <w:sz w:val="18"/>
                <w:szCs w:val="18"/>
                <w:lang w:val="es-ES"/>
              </w:rPr>
              <w:t>es 0 para</w:t>
            </w:r>
            <w:r w:rsidR="7809ECC9" w:rsidRPr="667285CD">
              <w:rPr>
                <w:rFonts w:ascii="Palatino Linotype" w:eastAsia="Palatino Linotype" w:hAnsi="Palatino Linotype" w:cs="Palatino Linotype"/>
                <w:color w:val="000000" w:themeColor="text1"/>
                <w:sz w:val="18"/>
                <w:szCs w:val="18"/>
                <w:lang w:val="es-ES"/>
              </w:rPr>
              <w:t xml:space="preserve"> </w:t>
            </w:r>
            <w:r w:rsidR="4E8A21B7" w:rsidRPr="667285CD">
              <w:rPr>
                <w:rFonts w:ascii="Palatino Linotype" w:eastAsia="Palatino Linotype" w:hAnsi="Palatino Linotype" w:cs="Palatino Linotype"/>
                <w:color w:val="000000" w:themeColor="text1"/>
                <w:sz w:val="18"/>
                <w:szCs w:val="18"/>
                <w:lang w:val="es-ES"/>
              </w:rPr>
              <w:t>todas las variedades</w:t>
            </w:r>
            <w:r w:rsidRPr="667285CD">
              <w:rPr>
                <w:rFonts w:ascii="Palatino Linotype" w:eastAsia="Palatino Linotype" w:hAnsi="Palatino Linotype" w:cs="Palatino Linotype"/>
                <w:color w:val="000000" w:themeColor="text1"/>
                <w:sz w:val="18"/>
                <w:szCs w:val="18"/>
                <w:lang w:val="es-ES"/>
              </w:rPr>
              <w:t xml:space="preserve"> de cultivo</w:t>
            </w:r>
            <w:r w:rsidR="18190689" w:rsidRPr="667285CD">
              <w:rPr>
                <w:rFonts w:ascii="Palatino Linotype" w:eastAsia="Palatino Linotype" w:hAnsi="Palatino Linotype" w:cs="Palatino Linotype"/>
                <w:color w:val="000000" w:themeColor="text1"/>
                <w:sz w:val="18"/>
                <w:szCs w:val="18"/>
                <w:lang w:val="es-ES"/>
              </w:rPr>
              <w:t xml:space="preserve">. </w:t>
            </w:r>
          </w:p>
          <w:p w14:paraId="09B5FE20" w14:textId="34C6AF46" w:rsidR="398CD7C6" w:rsidRDefault="71CD182A"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Aunque el aumento de la población si es anhelada, la eliminación de la agricultura es un escenario no deseado por la comunidad y a la vez es poco probable, dado, la dependencia sociocultura y de subsistencia de esta actividad agrícola y la poca disponibilidad de fuentes de trabajo en la zona</w:t>
            </w:r>
          </w:p>
        </w:tc>
      </w:tr>
      <w:tr w:rsidR="1067BA83" w14:paraId="4682D49F"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2006" w:type="dxa"/>
          </w:tcPr>
          <w:p w14:paraId="620B6996" w14:textId="3C28BABF" w:rsidR="4C8D6C13" w:rsidRDefault="272AAE5E" w:rsidP="5CB727BC">
            <w:pPr>
              <w:spacing w:line="276" w:lineRule="auto"/>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13.</w:t>
            </w:r>
            <w:r w:rsidR="7D9891D4" w:rsidRPr="667285CD">
              <w:rPr>
                <w:rFonts w:ascii="Palatino Linotype" w:eastAsia="Palatino Linotype" w:hAnsi="Palatino Linotype" w:cs="Palatino Linotype"/>
                <w:sz w:val="18"/>
                <w:szCs w:val="18"/>
                <w:lang w:val="es-ES"/>
              </w:rPr>
              <w:t xml:space="preserve"> Agricultura aumentada sin </w:t>
            </w:r>
            <w:r w:rsidR="72678A95" w:rsidRPr="667285CD">
              <w:rPr>
                <w:rFonts w:ascii="Palatino Linotype" w:eastAsia="Palatino Linotype" w:hAnsi="Palatino Linotype" w:cs="Palatino Linotype"/>
                <w:sz w:val="18"/>
                <w:szCs w:val="18"/>
                <w:lang w:val="es-ES"/>
              </w:rPr>
              <w:t>población</w:t>
            </w:r>
            <w:r w:rsidR="05420032" w:rsidRPr="667285CD">
              <w:rPr>
                <w:rFonts w:ascii="Palatino Linotype" w:eastAsia="Palatino Linotype" w:hAnsi="Palatino Linotype" w:cs="Palatino Linotype"/>
                <w:sz w:val="18"/>
                <w:szCs w:val="18"/>
                <w:lang w:val="es-ES"/>
              </w:rPr>
              <w:t>.</w:t>
            </w:r>
          </w:p>
        </w:tc>
        <w:tc>
          <w:tcPr>
            <w:tcW w:w="7130" w:type="dxa"/>
          </w:tcPr>
          <w:p w14:paraId="59BAAAEF" w14:textId="2D2F05A3" w:rsidR="5A5D370D" w:rsidRDefault="16F8F8EF"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w:t>
            </w:r>
            <w:r w:rsidR="21CC7C47" w:rsidRPr="667285CD">
              <w:rPr>
                <w:rFonts w:ascii="Palatino Linotype" w:eastAsia="Palatino Linotype" w:hAnsi="Palatino Linotype" w:cs="Palatino Linotype"/>
                <w:sz w:val="18"/>
                <w:szCs w:val="18"/>
                <w:lang w:val="es-ES"/>
              </w:rPr>
              <w:t xml:space="preserve"> </w:t>
            </w:r>
            <w:r w:rsidRPr="667285CD">
              <w:rPr>
                <w:rFonts w:ascii="Palatino Linotype" w:eastAsia="Palatino Linotype" w:hAnsi="Palatino Linotype" w:cs="Palatino Linotype"/>
                <w:sz w:val="18"/>
                <w:szCs w:val="18"/>
                <w:lang w:val="es-ES"/>
              </w:rPr>
              <w:t>residente</w:t>
            </w:r>
            <w:del w:id="10" w:author="Karin Petra Wallem" w:date="2024-08-29T22:33:00Z">
              <w:r w:rsidRPr="667285CD" w:rsidDel="00B159CA">
                <w:rPr>
                  <w:rFonts w:ascii="Palatino Linotype" w:eastAsia="Palatino Linotype" w:hAnsi="Palatino Linotype" w:cs="Palatino Linotype"/>
                  <w:sz w:val="18"/>
                  <w:szCs w:val="18"/>
                  <w:lang w:val="es-ES"/>
                </w:rPr>
                <w:delText>s</w:delText>
              </w:r>
            </w:del>
            <w:r w:rsidRPr="667285CD">
              <w:rPr>
                <w:rFonts w:ascii="Palatino Linotype" w:eastAsia="Palatino Linotype" w:hAnsi="Palatino Linotype" w:cs="Palatino Linotype"/>
                <w:sz w:val="18"/>
                <w:szCs w:val="18"/>
                <w:lang w:val="es-ES"/>
              </w:rPr>
              <w:t>: No se considera.</w:t>
            </w:r>
          </w:p>
          <w:p w14:paraId="575A2F64" w14:textId="3CFE33D7" w:rsidR="5A5D370D" w:rsidRDefault="16F8F8EF"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 No se considera.</w:t>
            </w:r>
          </w:p>
          <w:p w14:paraId="2F4D0C91" w14:textId="2E8348C3" w:rsidR="5A5D370D" w:rsidRDefault="16F8F8EF"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w:t>
            </w:r>
            <w:r w:rsidR="28C42F10" w:rsidRPr="667285CD">
              <w:rPr>
                <w:rFonts w:ascii="Palatino Linotype" w:eastAsia="Palatino Linotype" w:hAnsi="Palatino Linotype" w:cs="Palatino Linotype"/>
                <w:sz w:val="18"/>
                <w:szCs w:val="18"/>
                <w:lang w:val="es-ES"/>
              </w:rPr>
              <w:t>agrícola</w:t>
            </w:r>
            <w:r w:rsidRPr="667285CD">
              <w:rPr>
                <w:rFonts w:ascii="Palatino Linotype" w:eastAsia="Palatino Linotype" w:hAnsi="Palatino Linotype" w:cs="Palatino Linotype"/>
                <w:sz w:val="18"/>
                <w:szCs w:val="18"/>
                <w:lang w:val="es-ES"/>
              </w:rPr>
              <w:t xml:space="preserve">: Valores aumentados de </w:t>
            </w:r>
            <w:r w:rsidRPr="667285CD">
              <w:rPr>
                <w:rFonts w:ascii="Palatino Linotype" w:eastAsia="Palatino Linotype" w:hAnsi="Palatino Linotype" w:cs="Palatino Linotype"/>
                <w:color w:val="000000" w:themeColor="text1"/>
                <w:sz w:val="18"/>
                <w:szCs w:val="18"/>
                <w:lang w:val="es-ES"/>
              </w:rPr>
              <w:t>m</w:t>
            </w:r>
            <w:r w:rsidRPr="667285CD">
              <w:rPr>
                <w:rFonts w:ascii="Palatino Linotype" w:eastAsia="Palatino Linotype" w:hAnsi="Palatino Linotype" w:cs="Palatino Linotype"/>
                <w:color w:val="000000" w:themeColor="text1"/>
                <w:sz w:val="18"/>
                <w:szCs w:val="18"/>
                <w:vertAlign w:val="superscript"/>
                <w:lang w:val="es-ES"/>
              </w:rPr>
              <w:t>2</w:t>
            </w:r>
            <w:r w:rsidR="75DA5487" w:rsidRPr="667285CD">
              <w:rPr>
                <w:rFonts w:ascii="Palatino Linotype" w:eastAsia="Palatino Linotype" w:hAnsi="Palatino Linotype" w:cs="Palatino Linotype"/>
                <w:color w:val="000000" w:themeColor="text1"/>
                <w:sz w:val="18"/>
                <w:szCs w:val="18"/>
                <w:vertAlign w:val="superscript"/>
                <w:lang w:val="es-ES"/>
              </w:rPr>
              <w:t xml:space="preserve"> </w:t>
            </w:r>
            <w:r w:rsidR="324EAD74" w:rsidRPr="667285CD">
              <w:rPr>
                <w:rFonts w:ascii="Palatino Linotype" w:eastAsia="Palatino Linotype" w:hAnsi="Palatino Linotype" w:cs="Palatino Linotype"/>
                <w:sz w:val="18"/>
                <w:szCs w:val="18"/>
                <w:lang w:val="es-ES"/>
              </w:rPr>
              <w:t>de 4,10,15 y 30, para las variables de cultivo 1, 2, 3 y 4 respectivamente.</w:t>
            </w:r>
          </w:p>
          <w:p w14:paraId="29373B81" w14:textId="50ACC96C" w:rsidR="5A5D370D" w:rsidRDefault="49FA823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En este escenario evalúa la demanda y la capacidad de sistema para abastecer las ne</w:t>
            </w:r>
            <w:r w:rsidR="7ABF68E5" w:rsidRPr="667285CD">
              <w:rPr>
                <w:rFonts w:ascii="Palatino Linotype" w:eastAsia="Palatino Linotype" w:hAnsi="Palatino Linotype" w:cs="Palatino Linotype"/>
                <w:sz w:val="18"/>
                <w:szCs w:val="18"/>
                <w:lang w:val="es-ES"/>
              </w:rPr>
              <w:t xml:space="preserve">cesidad actual y aumentada. </w:t>
            </w:r>
            <w:r w:rsidR="5C03AD7A" w:rsidRPr="667285CD">
              <w:rPr>
                <w:rFonts w:ascii="Palatino Linotype" w:eastAsia="Palatino Linotype" w:hAnsi="Palatino Linotype" w:cs="Palatino Linotype"/>
                <w:sz w:val="18"/>
                <w:szCs w:val="18"/>
                <w:lang w:val="es-ES"/>
              </w:rPr>
              <w:t>S</w:t>
            </w:r>
            <w:r w:rsidR="7ABF68E5" w:rsidRPr="667285CD">
              <w:rPr>
                <w:rFonts w:ascii="Palatino Linotype" w:eastAsia="Palatino Linotype" w:hAnsi="Palatino Linotype" w:cs="Palatino Linotype"/>
                <w:sz w:val="18"/>
                <w:szCs w:val="18"/>
                <w:lang w:val="es-ES"/>
              </w:rPr>
              <w:t xml:space="preserve">e tiene como supuesto que las necesidades </w:t>
            </w:r>
            <w:r w:rsidR="72A50386" w:rsidRPr="667285CD">
              <w:rPr>
                <w:rFonts w:ascii="Palatino Linotype" w:eastAsia="Palatino Linotype" w:hAnsi="Palatino Linotype" w:cs="Palatino Linotype"/>
                <w:sz w:val="18"/>
                <w:szCs w:val="18"/>
                <w:lang w:val="es-ES"/>
              </w:rPr>
              <w:t>domésticas y de consumo de agua son suplidas por otra fuente.</w:t>
            </w:r>
          </w:p>
        </w:tc>
      </w:tr>
      <w:tr w:rsidR="1067BA83" w14:paraId="240A10AA" w14:textId="77777777" w:rsidTr="667285CD">
        <w:trPr>
          <w:trHeight w:val="1023"/>
        </w:trPr>
        <w:tc>
          <w:tcPr>
            <w:cnfStyle w:val="001000000000" w:firstRow="0" w:lastRow="0" w:firstColumn="1" w:lastColumn="0" w:oddVBand="0" w:evenVBand="0" w:oddHBand="0" w:evenHBand="0" w:firstRowFirstColumn="0" w:firstRowLastColumn="0" w:lastRowFirstColumn="0" w:lastRowLastColumn="0"/>
            <w:tcW w:w="2006" w:type="dxa"/>
          </w:tcPr>
          <w:p w14:paraId="230B9022" w14:textId="76282E4A" w:rsidR="1AF707FB" w:rsidRDefault="5ACA2795" w:rsidP="5CB727BC">
            <w:pPr>
              <w:spacing w:line="276" w:lineRule="auto"/>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14.</w:t>
            </w:r>
            <w:r w:rsidR="48997472" w:rsidRPr="667285CD">
              <w:rPr>
                <w:rFonts w:ascii="Palatino Linotype" w:eastAsia="Palatino Linotype" w:hAnsi="Palatino Linotype" w:cs="Palatino Linotype"/>
                <w:sz w:val="18"/>
                <w:szCs w:val="18"/>
                <w:lang w:val="es-ES"/>
              </w:rPr>
              <w:t xml:space="preserve"> Agricultura actual sin poblaci</w:t>
            </w:r>
            <w:r w:rsidR="641F5E9F" w:rsidRPr="667285CD">
              <w:rPr>
                <w:rFonts w:ascii="Palatino Linotype" w:eastAsia="Palatino Linotype" w:hAnsi="Palatino Linotype" w:cs="Palatino Linotype"/>
                <w:sz w:val="18"/>
                <w:szCs w:val="18"/>
                <w:lang w:val="es-ES"/>
              </w:rPr>
              <w:t>ó</w:t>
            </w:r>
            <w:r w:rsidR="48997472" w:rsidRPr="667285CD">
              <w:rPr>
                <w:rFonts w:ascii="Palatino Linotype" w:eastAsia="Palatino Linotype" w:hAnsi="Palatino Linotype" w:cs="Palatino Linotype"/>
                <w:sz w:val="18"/>
                <w:szCs w:val="18"/>
                <w:lang w:val="es-ES"/>
              </w:rPr>
              <w:t xml:space="preserve">n. </w:t>
            </w:r>
          </w:p>
        </w:tc>
        <w:tc>
          <w:tcPr>
            <w:tcW w:w="7130" w:type="dxa"/>
          </w:tcPr>
          <w:p w14:paraId="6EFDE32A" w14:textId="3D07592E" w:rsidR="5A8ACE72" w:rsidRDefault="3C963549"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Poblaciones residentes</w:t>
            </w:r>
            <w:r w:rsidR="7A4FB2A9" w:rsidRPr="667285CD">
              <w:rPr>
                <w:rFonts w:ascii="Palatino Linotype" w:eastAsia="Palatino Linotype" w:hAnsi="Palatino Linotype" w:cs="Palatino Linotype"/>
                <w:sz w:val="18"/>
                <w:szCs w:val="18"/>
                <w:lang w:val="es-ES"/>
              </w:rPr>
              <w:t>: No se considera.</w:t>
            </w:r>
          </w:p>
          <w:p w14:paraId="2444A703" w14:textId="3CFE33D7" w:rsidR="23A860AE" w:rsidRDefault="7A4FB2A9"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Población Flotante: No se considera.</w:t>
            </w:r>
          </w:p>
          <w:p w14:paraId="043A848F" w14:textId="33F3E41F" w:rsidR="23A860AE" w:rsidRDefault="7A4FB2A9"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Superficie </w:t>
            </w:r>
            <w:r w:rsidR="4D32D06F" w:rsidRPr="667285CD">
              <w:rPr>
                <w:rFonts w:ascii="Palatino Linotype" w:eastAsia="Palatino Linotype" w:hAnsi="Palatino Linotype" w:cs="Palatino Linotype"/>
                <w:sz w:val="18"/>
                <w:szCs w:val="18"/>
                <w:lang w:val="es-ES"/>
              </w:rPr>
              <w:t>agrícola</w:t>
            </w:r>
            <w:r w:rsidRPr="667285CD">
              <w:rPr>
                <w:rFonts w:ascii="Palatino Linotype" w:eastAsia="Palatino Linotype" w:hAnsi="Palatino Linotype" w:cs="Palatino Linotype"/>
                <w:sz w:val="18"/>
                <w:szCs w:val="18"/>
                <w:lang w:val="es-ES"/>
              </w:rPr>
              <w:t xml:space="preserve">: Valores normales de </w:t>
            </w:r>
            <w:r w:rsidRPr="667285CD">
              <w:rPr>
                <w:rFonts w:ascii="Palatino Linotype" w:eastAsia="Palatino Linotype" w:hAnsi="Palatino Linotype" w:cs="Palatino Linotype"/>
                <w:color w:val="000000" w:themeColor="text1"/>
                <w:sz w:val="18"/>
                <w:szCs w:val="18"/>
                <w:lang w:val="es-ES"/>
              </w:rPr>
              <w:t>m</w:t>
            </w:r>
            <w:r w:rsidRPr="667285CD">
              <w:rPr>
                <w:rFonts w:ascii="Palatino Linotype" w:eastAsia="Palatino Linotype" w:hAnsi="Palatino Linotype" w:cs="Palatino Linotype"/>
                <w:color w:val="000000" w:themeColor="text1"/>
                <w:sz w:val="18"/>
                <w:szCs w:val="18"/>
                <w:vertAlign w:val="superscript"/>
                <w:lang w:val="es-ES"/>
              </w:rPr>
              <w:t xml:space="preserve">2 </w:t>
            </w:r>
            <w:r w:rsidRPr="667285CD">
              <w:rPr>
                <w:rFonts w:ascii="Palatino Linotype" w:eastAsia="Palatino Linotype" w:hAnsi="Palatino Linotype" w:cs="Palatino Linotype"/>
                <w:sz w:val="18"/>
                <w:szCs w:val="18"/>
                <w:lang w:val="es-ES"/>
              </w:rPr>
              <w:t>de 2,</w:t>
            </w:r>
            <w:r w:rsidR="6CF05D85" w:rsidRPr="667285CD">
              <w:rPr>
                <w:rFonts w:ascii="Palatino Linotype" w:eastAsia="Palatino Linotype" w:hAnsi="Palatino Linotype" w:cs="Palatino Linotype"/>
                <w:sz w:val="18"/>
                <w:szCs w:val="18"/>
                <w:lang w:val="es-ES"/>
              </w:rPr>
              <w:t>8</w:t>
            </w:r>
            <w:r w:rsidRPr="667285CD">
              <w:rPr>
                <w:rFonts w:ascii="Palatino Linotype" w:eastAsia="Palatino Linotype" w:hAnsi="Palatino Linotype" w:cs="Palatino Linotype"/>
                <w:sz w:val="18"/>
                <w:szCs w:val="18"/>
                <w:lang w:val="es-ES"/>
              </w:rPr>
              <w:t>,</w:t>
            </w:r>
            <w:r w:rsidR="575C46D9" w:rsidRPr="667285CD">
              <w:rPr>
                <w:rFonts w:ascii="Palatino Linotype" w:eastAsia="Palatino Linotype" w:hAnsi="Palatino Linotype" w:cs="Palatino Linotype"/>
                <w:sz w:val="18"/>
                <w:szCs w:val="18"/>
                <w:lang w:val="es-ES"/>
              </w:rPr>
              <w:t>10</w:t>
            </w:r>
            <w:r w:rsidRPr="667285CD">
              <w:rPr>
                <w:rFonts w:ascii="Palatino Linotype" w:eastAsia="Palatino Linotype" w:hAnsi="Palatino Linotype" w:cs="Palatino Linotype"/>
                <w:sz w:val="18"/>
                <w:szCs w:val="18"/>
                <w:lang w:val="es-ES"/>
              </w:rPr>
              <w:t xml:space="preserve"> y </w:t>
            </w:r>
            <w:r w:rsidR="30A8568B" w:rsidRPr="667285CD">
              <w:rPr>
                <w:rFonts w:ascii="Palatino Linotype" w:eastAsia="Palatino Linotype" w:hAnsi="Palatino Linotype" w:cs="Palatino Linotype"/>
                <w:sz w:val="18"/>
                <w:szCs w:val="18"/>
                <w:lang w:val="es-ES"/>
              </w:rPr>
              <w:t>15</w:t>
            </w:r>
            <w:r w:rsidRPr="667285CD">
              <w:rPr>
                <w:rFonts w:ascii="Palatino Linotype" w:eastAsia="Palatino Linotype" w:hAnsi="Palatino Linotype" w:cs="Palatino Linotype"/>
                <w:sz w:val="18"/>
                <w:szCs w:val="18"/>
                <w:lang w:val="es-ES"/>
              </w:rPr>
              <w:t>, para las variables de cultivo 1, 2, 3 y 4 respectivamente.</w:t>
            </w:r>
          </w:p>
          <w:p w14:paraId="4D3A6231" w14:textId="6D061959" w:rsidR="23A860AE" w:rsidRDefault="540AFBCA"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En este escenario evalúa la demanda y la capacidad de sistema para abastecer las necesidad actual y aumentada. Se tiene como supuesto que las necesidades domésticas y de consumo de agua son suplidas por otra fuente.</w:t>
            </w:r>
          </w:p>
        </w:tc>
      </w:tr>
    </w:tbl>
    <w:p w14:paraId="1CD55F56" w14:textId="34D2A724" w:rsidR="667285CD" w:rsidRDefault="667285CD" w:rsidP="667285CD">
      <w:pPr>
        <w:jc w:val="both"/>
        <w:rPr>
          <w:rFonts w:ascii="Palatino Linotype" w:eastAsia="Palatino Linotype" w:hAnsi="Palatino Linotype" w:cs="Palatino Linotype"/>
          <w:lang w:val="es-ES"/>
        </w:rPr>
      </w:pPr>
    </w:p>
    <w:p w14:paraId="2E37C712" w14:textId="52D9E4C2" w:rsidR="1067BA83" w:rsidRDefault="41ECD4B3" w:rsidP="5CB727BC">
      <w:p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Tabla 2:</w:t>
      </w:r>
      <w:r w:rsidR="394ED892" w:rsidRPr="667285CD">
        <w:rPr>
          <w:rFonts w:ascii="Palatino Linotype" w:eastAsia="Palatino Linotype" w:hAnsi="Palatino Linotype" w:cs="Palatino Linotype"/>
          <w:lang w:val="es-ES"/>
        </w:rPr>
        <w:t xml:space="preserve"> Resultados de la modelación. </w:t>
      </w:r>
    </w:p>
    <w:tbl>
      <w:tblPr>
        <w:tblStyle w:val="Tabladecuadrcula4"/>
        <w:tblW w:w="0" w:type="auto"/>
        <w:tblLayout w:type="fixed"/>
        <w:tblLook w:val="06A0" w:firstRow="1" w:lastRow="0" w:firstColumn="1" w:lastColumn="0" w:noHBand="1" w:noVBand="1"/>
      </w:tblPr>
      <w:tblGrid>
        <w:gridCol w:w="1983"/>
        <w:gridCol w:w="7153"/>
      </w:tblGrid>
      <w:tr w:rsidR="1067BA83" w14:paraId="4FBE8711"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3" w:type="dxa"/>
          </w:tcPr>
          <w:p w14:paraId="11C41C68" w14:textId="22E9AFD3"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Escenario</w:t>
            </w:r>
          </w:p>
        </w:tc>
        <w:tc>
          <w:tcPr>
            <w:tcW w:w="7153" w:type="dxa"/>
          </w:tcPr>
          <w:p w14:paraId="051D6BD2" w14:textId="6BFBBDB2" w:rsidR="1067BA83" w:rsidRDefault="7A64ECD7" w:rsidP="5CB727BC">
            <w:pPr>
              <w:cnfStyle w:val="100000000000" w:firstRow="1"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Cambio respecto a la situación original 1</w:t>
            </w:r>
          </w:p>
        </w:tc>
      </w:tr>
      <w:tr w:rsidR="1067BA83" w14:paraId="502AF86F" w14:textId="77777777" w:rsidTr="667285CD">
        <w:trPr>
          <w:trHeight w:val="613"/>
        </w:trPr>
        <w:tc>
          <w:tcPr>
            <w:cnfStyle w:val="001000000000" w:firstRow="0" w:lastRow="0" w:firstColumn="1" w:lastColumn="0" w:oddVBand="0" w:evenVBand="0" w:oddHBand="0" w:evenHBand="0" w:firstRowFirstColumn="0" w:firstRowLastColumn="0" w:lastRowFirstColumn="0" w:lastRowLastColumn="0"/>
            <w:tcW w:w="1983" w:type="dxa"/>
          </w:tcPr>
          <w:p w14:paraId="0446B574" w14:textId="56EE856D"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lastRenderedPageBreak/>
              <w:t>1. Situación actual</w:t>
            </w:r>
          </w:p>
        </w:tc>
        <w:tc>
          <w:tcPr>
            <w:tcW w:w="7153" w:type="dxa"/>
          </w:tcPr>
          <w:p w14:paraId="4A538834" w14:textId="2995329F" w:rsidR="1067BA83" w:rsidRDefault="7A64ECD7" w:rsidP="5CB727BC">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Situación control. Bajo esta condición la demanda poblacional tiene un valor promedio de 2042,87 litros de agua. Con un máximo de 8697,76 litros. La demanda hídrica agrícola es en promedio de 2932,32 litros.  El balance hídrico obtuvo un valor promedio negativo de –1696 litros, con 141 días en donde la demanda supero a disponibilidad.</w:t>
            </w:r>
          </w:p>
        </w:tc>
      </w:tr>
      <w:tr w:rsidR="1067BA83" w14:paraId="5E6B51A4"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313A39E3" w14:textId="4C444438"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2. Aumento de la población residente</w:t>
            </w:r>
          </w:p>
        </w:tc>
        <w:tc>
          <w:tcPr>
            <w:tcW w:w="7153" w:type="dxa"/>
          </w:tcPr>
          <w:p w14:paraId="66FBA9BB" w14:textId="184A5B36"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Bajo este escenario el promedio de la demanda poblacional aumenta un 38%, el requerimiento máximo asciende a 9195,29 litros. Mientras que la demanda agrícola tiene una disminución menor al 6%. El balance promedio dio valores negativos de 2313 litros de agua y 16 días más de disponibilidad deficiente, respecto al escenario 1.</w:t>
            </w:r>
          </w:p>
        </w:tc>
      </w:tr>
      <w:tr w:rsidR="1067BA83" w14:paraId="154F1623"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3D5C3B79" w14:textId="2B3C0A3C"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3. Aumento de la población flotante por turismo. </w:t>
            </w:r>
          </w:p>
        </w:tc>
        <w:tc>
          <w:tcPr>
            <w:tcW w:w="7153" w:type="dxa"/>
          </w:tcPr>
          <w:p w14:paraId="768619C7" w14:textId="3E511CE8"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este escenario el promedio de la demanda poblacional aumenta un 19% mientras que el requerimiento máximo asciende a 17224,78 litros, siendo casi el doble más alto que el requerimiento máximo del </w:t>
            </w:r>
            <w:r w:rsidRPr="667285CD">
              <w:rPr>
                <w:rFonts w:ascii="Palatino Linotype" w:eastAsia="Palatino Linotype" w:hAnsi="Palatino Linotype" w:cs="Palatino Linotype"/>
                <w:i/>
                <w:iCs/>
                <w:sz w:val="18"/>
                <w:szCs w:val="18"/>
                <w:lang w:val="es-ES"/>
              </w:rPr>
              <w:t>escenario 2</w:t>
            </w:r>
            <w:r w:rsidRPr="667285CD">
              <w:rPr>
                <w:rFonts w:ascii="Palatino Linotype" w:eastAsia="Palatino Linotype" w:hAnsi="Palatino Linotype" w:cs="Palatino Linotype"/>
                <w:sz w:val="18"/>
                <w:szCs w:val="18"/>
                <w:lang w:val="es-ES"/>
              </w:rPr>
              <w:t xml:space="preserve"> (Aumento de la población residente).</w:t>
            </w:r>
          </w:p>
          <w:p w14:paraId="12C5636F" w14:textId="6067533C"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La demanda de cultivo se mantiene sin cambio respecto de la condición de referencia. </w:t>
            </w:r>
          </w:p>
          <w:p w14:paraId="78184CFB" w14:textId="3B94CB08"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El balance promedio dio valores negativos de 2113 litros de agua y 4 días más de disponibilidad deficiente, respecto al escenario 1. </w:t>
            </w:r>
          </w:p>
        </w:tc>
      </w:tr>
      <w:tr w:rsidR="1067BA83" w14:paraId="5883B95B" w14:textId="77777777" w:rsidTr="667285CD">
        <w:trPr>
          <w:trHeight w:val="1455"/>
        </w:trPr>
        <w:tc>
          <w:tcPr>
            <w:cnfStyle w:val="001000000000" w:firstRow="0" w:lastRow="0" w:firstColumn="1" w:lastColumn="0" w:oddVBand="0" w:evenVBand="0" w:oddHBand="0" w:evenHBand="0" w:firstRowFirstColumn="0" w:firstRowLastColumn="0" w:lastRowFirstColumn="0" w:lastRowLastColumn="0"/>
            <w:tcW w:w="1983" w:type="dxa"/>
          </w:tcPr>
          <w:p w14:paraId="2F55F203" w14:textId="786B0B66"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4</w:t>
            </w:r>
            <w:r w:rsidR="50788C15" w:rsidRPr="667285CD">
              <w:rPr>
                <w:rFonts w:ascii="Palatino Linotype" w:eastAsia="Palatino Linotype" w:hAnsi="Palatino Linotype" w:cs="Palatino Linotype"/>
                <w:sz w:val="18"/>
                <w:szCs w:val="18"/>
                <w:lang w:val="es-ES"/>
              </w:rPr>
              <w:t>.</w:t>
            </w:r>
            <w:r w:rsidRPr="667285CD">
              <w:rPr>
                <w:rFonts w:ascii="Palatino Linotype" w:eastAsia="Palatino Linotype" w:hAnsi="Palatino Linotype" w:cs="Palatino Linotype"/>
                <w:sz w:val="18"/>
                <w:szCs w:val="18"/>
                <w:lang w:val="es-ES"/>
              </w:rPr>
              <w:t xml:space="preserve"> Aumento de la población residente y flotante.</w:t>
            </w:r>
          </w:p>
        </w:tc>
        <w:tc>
          <w:tcPr>
            <w:tcW w:w="7153" w:type="dxa"/>
          </w:tcPr>
          <w:p w14:paraId="0BC39766" w14:textId="01385F46" w:rsidR="24DA402D" w:rsidRDefault="3EB206C1"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Según el escenario de efecto combinado, la demanda poblacional aumenta un 57 %.</w:t>
            </w:r>
            <w:r w:rsidR="7A64ECD7" w:rsidRPr="667285CD">
              <w:rPr>
                <w:rFonts w:ascii="Palatino Linotype" w:eastAsia="Palatino Linotype" w:hAnsi="Palatino Linotype" w:cs="Palatino Linotype"/>
                <w:sz w:val="18"/>
                <w:szCs w:val="18"/>
                <w:lang w:val="es-ES"/>
              </w:rPr>
              <w:t xml:space="preserve"> El requerimiento máximo asciende a 14773,45 litros.</w:t>
            </w:r>
          </w:p>
          <w:p w14:paraId="74D00084" w14:textId="4F2D8D7E"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de cultivo aumenta alrededor de 1.6 respecto al valor de referencia</w:t>
            </w:r>
          </w:p>
          <w:p w14:paraId="2B00838B" w14:textId="1136FA01"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El balance promedio dio valores negativos de 4819 litros de agua, disminuyendo casi 3 veces la disponibilidad de agua. </w:t>
            </w:r>
            <w:r w:rsidR="61256F35" w:rsidRPr="667285CD">
              <w:rPr>
                <w:rFonts w:ascii="Palatino Linotype" w:eastAsia="Palatino Linotype" w:hAnsi="Palatino Linotype" w:cs="Palatino Linotype"/>
                <w:sz w:val="18"/>
                <w:szCs w:val="18"/>
                <w:lang w:val="es-ES"/>
              </w:rPr>
              <w:t xml:space="preserve">La comunidad </w:t>
            </w:r>
            <w:r w:rsidR="424F787A" w:rsidRPr="667285CD">
              <w:rPr>
                <w:rFonts w:ascii="Palatino Linotype" w:eastAsia="Palatino Linotype" w:hAnsi="Palatino Linotype" w:cs="Palatino Linotype"/>
                <w:sz w:val="18"/>
                <w:szCs w:val="18"/>
                <w:lang w:val="es-ES"/>
              </w:rPr>
              <w:t>dispondría</w:t>
            </w:r>
            <w:r w:rsidR="0D2C0DEE" w:rsidRPr="667285CD">
              <w:rPr>
                <w:rFonts w:ascii="Palatino Linotype" w:eastAsia="Palatino Linotype" w:hAnsi="Palatino Linotype" w:cs="Palatino Linotype"/>
                <w:sz w:val="18"/>
                <w:szCs w:val="18"/>
                <w:lang w:val="es-ES"/>
              </w:rPr>
              <w:t xml:space="preserve"> de </w:t>
            </w:r>
            <w:r w:rsidR="61256F35" w:rsidRPr="667285CD">
              <w:rPr>
                <w:rFonts w:ascii="Palatino Linotype" w:eastAsia="Palatino Linotype" w:hAnsi="Palatino Linotype" w:cs="Palatino Linotype"/>
                <w:sz w:val="18"/>
                <w:szCs w:val="18"/>
                <w:lang w:val="es-ES"/>
              </w:rPr>
              <w:t xml:space="preserve">33 días </w:t>
            </w:r>
            <w:r w:rsidR="1DD3D4C5" w:rsidRPr="667285CD">
              <w:rPr>
                <w:rFonts w:ascii="Palatino Linotype" w:eastAsia="Palatino Linotype" w:hAnsi="Palatino Linotype" w:cs="Palatino Linotype"/>
                <w:sz w:val="18"/>
                <w:szCs w:val="18"/>
                <w:lang w:val="es-ES"/>
              </w:rPr>
              <w:t xml:space="preserve">en los cuales </w:t>
            </w:r>
            <w:r w:rsidR="05C83C26" w:rsidRPr="667285CD">
              <w:rPr>
                <w:rFonts w:ascii="Palatino Linotype" w:eastAsia="Palatino Linotype" w:hAnsi="Palatino Linotype" w:cs="Palatino Linotype"/>
                <w:sz w:val="18"/>
                <w:szCs w:val="18"/>
                <w:lang w:val="es-ES"/>
              </w:rPr>
              <w:t>podría</w:t>
            </w:r>
            <w:r w:rsidR="1DD3D4C5" w:rsidRPr="667285CD">
              <w:rPr>
                <w:rFonts w:ascii="Palatino Linotype" w:eastAsia="Palatino Linotype" w:hAnsi="Palatino Linotype" w:cs="Palatino Linotype"/>
                <w:sz w:val="18"/>
                <w:szCs w:val="18"/>
                <w:lang w:val="es-ES"/>
              </w:rPr>
              <w:t xml:space="preserve"> </w:t>
            </w:r>
            <w:r w:rsidR="61256F35" w:rsidRPr="667285CD">
              <w:rPr>
                <w:rFonts w:ascii="Palatino Linotype" w:eastAsia="Palatino Linotype" w:hAnsi="Palatino Linotype" w:cs="Palatino Linotype"/>
                <w:sz w:val="18"/>
                <w:szCs w:val="18"/>
                <w:lang w:val="es-ES"/>
              </w:rPr>
              <w:t>satisfacer sus necesidades.</w:t>
            </w:r>
          </w:p>
        </w:tc>
      </w:tr>
      <w:tr w:rsidR="1067BA83" w14:paraId="53C19CA2" w14:textId="77777777" w:rsidTr="667285CD">
        <w:trPr>
          <w:trHeight w:val="1428"/>
        </w:trPr>
        <w:tc>
          <w:tcPr>
            <w:cnfStyle w:val="001000000000" w:firstRow="0" w:lastRow="0" w:firstColumn="1" w:lastColumn="0" w:oddVBand="0" w:evenVBand="0" w:oddHBand="0" w:evenHBand="0" w:firstRowFirstColumn="0" w:firstRowLastColumn="0" w:lastRowFirstColumn="0" w:lastRowLastColumn="0"/>
            <w:tcW w:w="1983" w:type="dxa"/>
          </w:tcPr>
          <w:p w14:paraId="4919D1BB" w14:textId="7C1B0846"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5 </w:t>
            </w:r>
            <w:proofErr w:type="gramStart"/>
            <w:r w:rsidRPr="667285CD">
              <w:rPr>
                <w:rFonts w:ascii="Palatino Linotype" w:eastAsia="Palatino Linotype" w:hAnsi="Palatino Linotype" w:cs="Palatino Linotype"/>
                <w:sz w:val="18"/>
                <w:szCs w:val="18"/>
                <w:lang w:val="es-ES"/>
              </w:rPr>
              <w:t>Aumento</w:t>
            </w:r>
            <w:proofErr w:type="gramEnd"/>
            <w:r w:rsidRPr="667285CD">
              <w:rPr>
                <w:rFonts w:ascii="Palatino Linotype" w:eastAsia="Palatino Linotype" w:hAnsi="Palatino Linotype" w:cs="Palatino Linotype"/>
                <w:sz w:val="18"/>
                <w:szCs w:val="18"/>
                <w:lang w:val="es-ES"/>
              </w:rPr>
              <w:t xml:space="preserve"> de la superficie agrícola, población residente y flotante. </w:t>
            </w:r>
          </w:p>
        </w:tc>
        <w:tc>
          <w:tcPr>
            <w:tcW w:w="7153" w:type="dxa"/>
          </w:tcPr>
          <w:p w14:paraId="5F8C3985" w14:textId="15A099BF"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el escenario la demanda poblacional opera de </w:t>
            </w:r>
            <w:r w:rsidR="6D7B5234" w:rsidRPr="667285CD">
              <w:rPr>
                <w:rFonts w:ascii="Palatino Linotype" w:eastAsia="Palatino Linotype" w:hAnsi="Palatino Linotype" w:cs="Palatino Linotype"/>
                <w:sz w:val="18"/>
                <w:szCs w:val="18"/>
                <w:lang w:val="es-ES"/>
              </w:rPr>
              <w:t>similar</w:t>
            </w:r>
            <w:r w:rsidRPr="667285CD">
              <w:rPr>
                <w:rFonts w:ascii="Palatino Linotype" w:eastAsia="Palatino Linotype" w:hAnsi="Palatino Linotype" w:cs="Palatino Linotype"/>
                <w:sz w:val="18"/>
                <w:szCs w:val="18"/>
                <w:lang w:val="es-ES"/>
              </w:rPr>
              <w:t xml:space="preserve"> forma al </w:t>
            </w:r>
            <w:r w:rsidRPr="667285CD">
              <w:rPr>
                <w:rFonts w:ascii="Palatino Linotype" w:eastAsia="Palatino Linotype" w:hAnsi="Palatino Linotype" w:cs="Palatino Linotype"/>
                <w:i/>
                <w:iCs/>
                <w:sz w:val="18"/>
                <w:szCs w:val="18"/>
                <w:lang w:val="es-ES"/>
              </w:rPr>
              <w:t>escenario 4</w:t>
            </w:r>
            <w:r w:rsidRPr="667285CD">
              <w:rPr>
                <w:rFonts w:ascii="Palatino Linotype" w:eastAsia="Palatino Linotype" w:hAnsi="Palatino Linotype" w:cs="Palatino Linotype"/>
                <w:sz w:val="18"/>
                <w:szCs w:val="18"/>
                <w:lang w:val="es-ES"/>
              </w:rPr>
              <w:t xml:space="preserve">. </w:t>
            </w:r>
          </w:p>
          <w:p w14:paraId="618AC482" w14:textId="3938B2FE"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La demanda de cultivo aumenta alrededor de 1.7 veces, con especto de la condición de referencia. </w:t>
            </w:r>
          </w:p>
          <w:p w14:paraId="0F0D8678" w14:textId="7D93603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El balance promedio dio valores negativos de 4926 litros de agua, disminuyendo casi 3 veces la disponibilidad de agua. La comunidad solo tendría 35 días en los cuales la comunidad contaría con agua suficiente para satisfacer la demanda. </w:t>
            </w:r>
          </w:p>
        </w:tc>
      </w:tr>
      <w:tr w:rsidR="1067BA83" w14:paraId="1DD924D7"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3D4B6098" w14:textId="7A184B94"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6. Aumento de la superficie agrícola y población flotante.</w:t>
            </w:r>
          </w:p>
        </w:tc>
        <w:tc>
          <w:tcPr>
            <w:tcW w:w="7153" w:type="dxa"/>
          </w:tcPr>
          <w:p w14:paraId="10D6D031" w14:textId="58E264DB"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Bajo esta condición la demanda poblacional aumenta en un 21% respecto del</w:t>
            </w:r>
            <w:r w:rsidRPr="667285CD">
              <w:rPr>
                <w:rFonts w:ascii="Palatino Linotype" w:eastAsia="Palatino Linotype" w:hAnsi="Palatino Linotype" w:cs="Palatino Linotype"/>
                <w:i/>
                <w:iCs/>
                <w:sz w:val="18"/>
                <w:szCs w:val="18"/>
                <w:lang w:val="es-ES"/>
              </w:rPr>
              <w:t xml:space="preserve"> escenario 1</w:t>
            </w:r>
            <w:r w:rsidR="6CC0D24C" w:rsidRPr="667285CD">
              <w:rPr>
                <w:rFonts w:ascii="Palatino Linotype" w:eastAsia="Palatino Linotype" w:hAnsi="Palatino Linotype" w:cs="Palatino Linotype"/>
                <w:sz w:val="18"/>
                <w:szCs w:val="18"/>
                <w:lang w:val="es-ES"/>
              </w:rPr>
              <w:t>.</w:t>
            </w:r>
            <w:r w:rsidRPr="667285CD">
              <w:rPr>
                <w:rFonts w:ascii="Palatino Linotype" w:eastAsia="Palatino Linotype" w:hAnsi="Palatino Linotype" w:cs="Palatino Linotype"/>
                <w:sz w:val="18"/>
                <w:szCs w:val="18"/>
                <w:lang w:val="es-ES"/>
              </w:rPr>
              <w:t xml:space="preserve"> La demanda de cultivo aumenta alrededor de 1.75 veces, con especto de la condición de referencia. </w:t>
            </w:r>
          </w:p>
          <w:p w14:paraId="15211143" w14:textId="0F78B767"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El balance promedio dio valores negativos de 4322 litros de agua, disminuyendo casi 2.5 veces la disponibilidad de agua. </w:t>
            </w:r>
          </w:p>
          <w:p w14:paraId="590F8D3F" w14:textId="5528B78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comunidad tendría 40 días en los cuales la comunidad contaría con agua suficiente para satisfacer la demanda.</w:t>
            </w:r>
          </w:p>
        </w:tc>
      </w:tr>
      <w:tr w:rsidR="1067BA83" w14:paraId="35A7E39C"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748A9018" w14:textId="3E04A72B"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7.Aumento de la población residente y superficie agrícola</w:t>
            </w:r>
          </w:p>
        </w:tc>
        <w:tc>
          <w:tcPr>
            <w:tcW w:w="7153" w:type="dxa"/>
          </w:tcPr>
          <w:p w14:paraId="322F89EF" w14:textId="7E2AE43E"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esta condición la demanda poblacional aumenta en un 40% respecto del </w:t>
            </w:r>
            <w:r w:rsidRPr="667285CD">
              <w:rPr>
                <w:rFonts w:ascii="Palatino Linotype" w:eastAsia="Palatino Linotype" w:hAnsi="Palatino Linotype" w:cs="Palatino Linotype"/>
                <w:i/>
                <w:iCs/>
                <w:sz w:val="18"/>
                <w:szCs w:val="18"/>
                <w:lang w:val="es-ES"/>
              </w:rPr>
              <w:t>escenario 1</w:t>
            </w:r>
            <w:r w:rsidR="4EB0383C" w:rsidRPr="667285CD">
              <w:rPr>
                <w:rFonts w:ascii="Palatino Linotype" w:eastAsia="Palatino Linotype" w:hAnsi="Palatino Linotype" w:cs="Palatino Linotype"/>
                <w:sz w:val="18"/>
                <w:szCs w:val="18"/>
                <w:lang w:val="es-ES"/>
              </w:rPr>
              <w:t xml:space="preserve">. </w:t>
            </w:r>
            <w:r w:rsidRPr="667285CD">
              <w:rPr>
                <w:rFonts w:ascii="Palatino Linotype" w:eastAsia="Palatino Linotype" w:hAnsi="Palatino Linotype" w:cs="Palatino Linotype"/>
                <w:sz w:val="18"/>
                <w:szCs w:val="18"/>
                <w:lang w:val="es-ES"/>
              </w:rPr>
              <w:t xml:space="preserve">La demanda de cultivo aumenta alrededor de 1.7 veces, con especto de la condición de referencia. </w:t>
            </w:r>
          </w:p>
          <w:p w14:paraId="6EF001D4" w14:textId="5B72611B"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El balance promedio dio valores negativos de 4561 litros de agua, disminuyendo alrededor de 2.7 veces la disponibilidad de agua. </w:t>
            </w:r>
          </w:p>
          <w:p w14:paraId="6807DE9E" w14:textId="557FBC47"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comunidad tendría 35 días en los cuales la comunidad contaría con agua suficiente para satisfacer la demanda.</w:t>
            </w:r>
          </w:p>
        </w:tc>
      </w:tr>
      <w:tr w:rsidR="1067BA83" w14:paraId="6D58FECF"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1BE87055" w14:textId="5D5C0245"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8. </w:t>
            </w:r>
          </w:p>
          <w:p w14:paraId="09D792C3" w14:textId="15DFFB03"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Aumento de la superficie </w:t>
            </w:r>
            <w:proofErr w:type="spellStart"/>
            <w:r w:rsidRPr="667285CD">
              <w:rPr>
                <w:rFonts w:ascii="Palatino Linotype" w:eastAsia="Palatino Linotype" w:hAnsi="Palatino Linotype" w:cs="Palatino Linotype"/>
                <w:sz w:val="18"/>
                <w:szCs w:val="18"/>
                <w:lang w:val="es-ES"/>
              </w:rPr>
              <w:t>agricula</w:t>
            </w:r>
            <w:proofErr w:type="spellEnd"/>
          </w:p>
        </w:tc>
        <w:tc>
          <w:tcPr>
            <w:tcW w:w="7153" w:type="dxa"/>
          </w:tcPr>
          <w:p w14:paraId="0DC28CE4" w14:textId="7E897330"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esta condición la demanda poblacional varia de forma mínima. La demanda de cultivo aumenta alrededor de 1.72 veces, con especto de la condición de referencia. </w:t>
            </w:r>
          </w:p>
          <w:p w14:paraId="57636F12" w14:textId="4E4FFF39"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El balance promedio dio valores negativos de -3876 litros de agua, disminuyendo alrededor de 2.2 veces la disponibilidad de agua. </w:t>
            </w:r>
          </w:p>
          <w:p w14:paraId="7F18CA5A" w14:textId="1BC18A26"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comunidad tendría 39 días en los cuales la comunidad contaría con agua suficiente para satisfacer la demanda.</w:t>
            </w:r>
          </w:p>
        </w:tc>
      </w:tr>
      <w:tr w:rsidR="1067BA83" w14:paraId="2E1953BC"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31163591" w14:textId="670D1337"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9. Eliminación del componente agrícola </w:t>
            </w:r>
          </w:p>
          <w:p w14:paraId="50E885F3" w14:textId="1DB5F9EF" w:rsidR="1067BA83" w:rsidRDefault="1067BA83" w:rsidP="5CB727BC">
            <w:pPr>
              <w:jc w:val="center"/>
              <w:rPr>
                <w:rFonts w:ascii="Palatino Linotype" w:eastAsia="Palatino Linotype" w:hAnsi="Palatino Linotype" w:cs="Palatino Linotype"/>
                <w:sz w:val="18"/>
                <w:szCs w:val="18"/>
                <w:lang w:val="es-ES"/>
              </w:rPr>
            </w:pPr>
          </w:p>
        </w:tc>
        <w:tc>
          <w:tcPr>
            <w:tcW w:w="7153" w:type="dxa"/>
          </w:tcPr>
          <w:p w14:paraId="55584920" w14:textId="1C7F95A0"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esta condición la demanda poblacional varia alrededor de un 10% respecto al </w:t>
            </w:r>
            <w:r w:rsidRPr="667285CD">
              <w:rPr>
                <w:rFonts w:ascii="Palatino Linotype" w:eastAsia="Palatino Linotype" w:hAnsi="Palatino Linotype" w:cs="Palatino Linotype"/>
                <w:i/>
                <w:iCs/>
                <w:sz w:val="18"/>
                <w:szCs w:val="18"/>
                <w:lang w:val="es-ES"/>
              </w:rPr>
              <w:t>escenario 1.</w:t>
            </w:r>
          </w:p>
          <w:p w14:paraId="632ADF9B" w14:textId="5904118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de cultivo no se considera dentro del balance.</w:t>
            </w:r>
          </w:p>
          <w:p w14:paraId="440D9917" w14:textId="31DE9A22"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El balance promedio dio un superávit de 1079 litros de agua, aumentando a 103 los días en los cuales la comunidad contaría con agua suficiente para satisfacer la demanda.</w:t>
            </w:r>
          </w:p>
        </w:tc>
      </w:tr>
      <w:tr w:rsidR="1067BA83" w14:paraId="2DDE2980"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67A0F5F4" w14:textId="0DCC9A08" w:rsidR="1067BA83" w:rsidRDefault="7A64ECD7" w:rsidP="5CB727BC">
            <w:pPr>
              <w:spacing w:line="276" w:lineRule="auto"/>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10. Aumento de la población residente </w:t>
            </w:r>
            <w:r w:rsidRPr="667285CD">
              <w:rPr>
                <w:rFonts w:ascii="Palatino Linotype" w:eastAsia="Palatino Linotype" w:hAnsi="Palatino Linotype" w:cs="Palatino Linotype"/>
                <w:sz w:val="18"/>
                <w:szCs w:val="18"/>
                <w:lang w:val="es-ES"/>
              </w:rPr>
              <w:lastRenderedPageBreak/>
              <w:t>y flotante, sin agricultura</w:t>
            </w:r>
          </w:p>
          <w:p w14:paraId="7B888AF3" w14:textId="0F0B0A60" w:rsidR="1067BA83" w:rsidRDefault="1067BA83" w:rsidP="5CB727BC">
            <w:pPr>
              <w:jc w:val="center"/>
              <w:rPr>
                <w:rFonts w:ascii="Palatino Linotype" w:eastAsia="Palatino Linotype" w:hAnsi="Palatino Linotype" w:cs="Palatino Linotype"/>
                <w:sz w:val="18"/>
                <w:szCs w:val="18"/>
                <w:lang w:val="es-ES"/>
              </w:rPr>
            </w:pPr>
          </w:p>
        </w:tc>
        <w:tc>
          <w:tcPr>
            <w:tcW w:w="7153" w:type="dxa"/>
          </w:tcPr>
          <w:p w14:paraId="61997691" w14:textId="57B4ED29"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lastRenderedPageBreak/>
              <w:t xml:space="preserve">Bajo esta condición la demanda poblacional aumenta alrededor de un 33% respecto al </w:t>
            </w:r>
            <w:r w:rsidRPr="667285CD">
              <w:rPr>
                <w:rFonts w:ascii="Palatino Linotype" w:eastAsia="Palatino Linotype" w:hAnsi="Palatino Linotype" w:cs="Palatino Linotype"/>
                <w:i/>
                <w:iCs/>
                <w:sz w:val="18"/>
                <w:szCs w:val="18"/>
                <w:lang w:val="es-ES"/>
              </w:rPr>
              <w:t>escenario 1.</w:t>
            </w:r>
          </w:p>
          <w:p w14:paraId="0F27BD7B" w14:textId="5904118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lastRenderedPageBreak/>
              <w:t>La demanda de cultivo no se considera dentro del balance.</w:t>
            </w:r>
          </w:p>
          <w:p w14:paraId="666FE60E" w14:textId="4B393565"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El balance promedio dio un superávit de 588 litros de agua, aumentando a 97 los días en los cuales la comunidad contaría con agua suficiente para satisfacer la demanda.</w:t>
            </w:r>
          </w:p>
        </w:tc>
      </w:tr>
      <w:tr w:rsidR="1067BA83" w14:paraId="77EB06F0"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503F1E2A" w14:textId="00032250"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lastRenderedPageBreak/>
              <w:t>11. Aumento de la población residente, sin agricultura.</w:t>
            </w:r>
          </w:p>
        </w:tc>
        <w:tc>
          <w:tcPr>
            <w:tcW w:w="7153" w:type="dxa"/>
          </w:tcPr>
          <w:p w14:paraId="1ABF2908" w14:textId="355D539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esta condición la demanda poblacional aumenta alrededor de un 23% respecto al </w:t>
            </w:r>
            <w:r w:rsidRPr="667285CD">
              <w:rPr>
                <w:rFonts w:ascii="Palatino Linotype" w:eastAsia="Palatino Linotype" w:hAnsi="Palatino Linotype" w:cs="Palatino Linotype"/>
                <w:i/>
                <w:iCs/>
                <w:sz w:val="18"/>
                <w:szCs w:val="18"/>
                <w:lang w:val="es-ES"/>
              </w:rPr>
              <w:t>escenario 1.</w:t>
            </w:r>
          </w:p>
          <w:p w14:paraId="4A3FD29C" w14:textId="5904118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de cultivo no se considera dentro del balance.</w:t>
            </w:r>
          </w:p>
          <w:p w14:paraId="7FA55D20" w14:textId="27D61763"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El balance promedio dio un superávit de 781 litros de agua, aumentando a 99 los días en los cuales la comunidad contaría con agua suficiente para satisfacer la demanda.</w:t>
            </w:r>
          </w:p>
        </w:tc>
      </w:tr>
      <w:tr w:rsidR="1067BA83" w14:paraId="77D118A1"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1D939392" w14:textId="322ECB81" w:rsidR="1067BA83" w:rsidRDefault="7A64ECD7" w:rsidP="5CB727BC">
            <w:pPr>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12. Aumento de la población flotante sin agricultura</w:t>
            </w:r>
            <w:r w:rsidR="4FB0AC93" w:rsidRPr="667285CD">
              <w:rPr>
                <w:rFonts w:ascii="Palatino Linotype" w:eastAsia="Palatino Linotype" w:hAnsi="Palatino Linotype" w:cs="Palatino Linotype"/>
                <w:sz w:val="18"/>
                <w:szCs w:val="18"/>
                <w:lang w:val="es-ES"/>
              </w:rPr>
              <w:t>.</w:t>
            </w:r>
          </w:p>
        </w:tc>
        <w:tc>
          <w:tcPr>
            <w:tcW w:w="7153" w:type="dxa"/>
          </w:tcPr>
          <w:p w14:paraId="20086C0B" w14:textId="34D8A995"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Bajo esta condición la demanda poblacional aumenta alrededor de un 54% respecto al </w:t>
            </w:r>
            <w:r w:rsidRPr="667285CD">
              <w:rPr>
                <w:rFonts w:ascii="Palatino Linotype" w:eastAsia="Palatino Linotype" w:hAnsi="Palatino Linotype" w:cs="Palatino Linotype"/>
                <w:i/>
                <w:iCs/>
                <w:sz w:val="18"/>
                <w:szCs w:val="18"/>
                <w:lang w:val="es-ES"/>
              </w:rPr>
              <w:t>escenario 1.</w:t>
            </w:r>
          </w:p>
          <w:p w14:paraId="38FE454A" w14:textId="5904118A"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de cultivo no se considera dentro del balance.</w:t>
            </w:r>
          </w:p>
          <w:p w14:paraId="4C191A24" w14:textId="3683140C"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El balance promedio dio valores superávit de 169 litros de agua, aumentando a 96 los días en los cuales la comunidad contaría con agua suficiente para satisfacer la demanda.</w:t>
            </w:r>
          </w:p>
        </w:tc>
      </w:tr>
      <w:tr w:rsidR="1067BA83" w14:paraId="5FAB4FBF"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1983" w:type="dxa"/>
          </w:tcPr>
          <w:p w14:paraId="7BF886C6" w14:textId="17F4FEC0" w:rsidR="1067BA83" w:rsidRDefault="7A64ECD7" w:rsidP="5CB727BC">
            <w:pPr>
              <w:spacing w:line="276" w:lineRule="auto"/>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13. Agricultura aumentada sin población</w:t>
            </w:r>
          </w:p>
        </w:tc>
        <w:tc>
          <w:tcPr>
            <w:tcW w:w="7153" w:type="dxa"/>
          </w:tcPr>
          <w:p w14:paraId="51E817E6" w14:textId="52C7F2AD" w:rsidR="1067BA83" w:rsidRDefault="7A64ECD7" w:rsidP="5CB727BC">
            <w:pPr>
              <w:spacing w:line="276" w:lineRule="auto"/>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de la población no se considera dentro del balance.</w:t>
            </w:r>
          </w:p>
          <w:p w14:paraId="0C34468C" w14:textId="1B4567E8"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agrícola fue 1.7 veces la demanda del escenario 1.</w:t>
            </w:r>
          </w:p>
          <w:p w14:paraId="7EBD16CF" w14:textId="3D8B9EC1"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El balance promedio arrojo un déficit de -1405 litros de agua, con 138 días en los cuales la comunidad no contaría con agua suficiente para satisfacer la demanda.</w:t>
            </w:r>
          </w:p>
        </w:tc>
      </w:tr>
      <w:tr w:rsidR="1067BA83" w14:paraId="7D51A21A" w14:textId="77777777" w:rsidTr="667285CD">
        <w:trPr>
          <w:trHeight w:val="1215"/>
        </w:trPr>
        <w:tc>
          <w:tcPr>
            <w:cnfStyle w:val="001000000000" w:firstRow="0" w:lastRow="0" w:firstColumn="1" w:lastColumn="0" w:oddVBand="0" w:evenVBand="0" w:oddHBand="0" w:evenHBand="0" w:firstRowFirstColumn="0" w:firstRowLastColumn="0" w:lastRowFirstColumn="0" w:lastRowLastColumn="0"/>
            <w:tcW w:w="1983" w:type="dxa"/>
          </w:tcPr>
          <w:p w14:paraId="0D0D34DA" w14:textId="76282E4A" w:rsidR="1067BA83" w:rsidRDefault="7A64ECD7" w:rsidP="5CB727BC">
            <w:pPr>
              <w:spacing w:line="276" w:lineRule="auto"/>
              <w:jc w:val="center"/>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 xml:space="preserve">14. Agricultura actual sin población. </w:t>
            </w:r>
          </w:p>
        </w:tc>
        <w:tc>
          <w:tcPr>
            <w:tcW w:w="7153" w:type="dxa"/>
          </w:tcPr>
          <w:p w14:paraId="324AC2B0" w14:textId="52C7F2AD" w:rsidR="1067BA83" w:rsidRDefault="7A64ECD7" w:rsidP="5CB727BC">
            <w:pPr>
              <w:spacing w:line="276" w:lineRule="auto"/>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de la población no se considera dentro del balance.</w:t>
            </w:r>
          </w:p>
          <w:p w14:paraId="29488B70" w14:textId="4FEEE439"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La demanda agrícola fue 1.3 veces la demanda del escenario 1.</w:t>
            </w:r>
          </w:p>
          <w:p w14:paraId="7655FBA6" w14:textId="747539DB" w:rsidR="1067BA83" w:rsidRDefault="7A64ECD7" w:rsidP="5CB727BC">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sz w:val="18"/>
                <w:szCs w:val="18"/>
                <w:lang w:val="es-ES"/>
              </w:rPr>
            </w:pPr>
            <w:r w:rsidRPr="667285CD">
              <w:rPr>
                <w:rFonts w:ascii="Palatino Linotype" w:eastAsia="Palatino Linotype" w:hAnsi="Palatino Linotype" w:cs="Palatino Linotype"/>
                <w:sz w:val="18"/>
                <w:szCs w:val="18"/>
                <w:lang w:val="es-ES"/>
              </w:rPr>
              <w:t>El balance promedio arrojo un déficit de -516 litros de agua, con 128 días en los cuales la comunidad no contaría con agua suficiente para satisfacer la demanda.</w:t>
            </w:r>
          </w:p>
        </w:tc>
      </w:tr>
    </w:tbl>
    <w:p w14:paraId="27C101DD" w14:textId="556DEFC3" w:rsidR="1067BA83" w:rsidRDefault="1067BA83" w:rsidP="5CB727BC">
      <w:pPr>
        <w:jc w:val="both"/>
        <w:rPr>
          <w:rFonts w:ascii="Palatino Linotype" w:eastAsia="Palatino Linotype" w:hAnsi="Palatino Linotype" w:cs="Palatino Linotype"/>
          <w:lang w:val="es-ES"/>
        </w:rPr>
      </w:pPr>
    </w:p>
    <w:p w14:paraId="361EB44C" w14:textId="0AEC15B7" w:rsidR="713C9371" w:rsidRDefault="713C9371" w:rsidP="5CB727BC">
      <w:p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Respecto al </w:t>
      </w:r>
      <w:r w:rsidR="30EEEA55" w:rsidRPr="667285CD">
        <w:rPr>
          <w:rFonts w:ascii="Palatino Linotype" w:eastAsia="Palatino Linotype" w:hAnsi="Palatino Linotype" w:cs="Palatino Linotype"/>
          <w:lang w:val="es-ES"/>
        </w:rPr>
        <w:t>análisis</w:t>
      </w:r>
      <w:r w:rsidRPr="667285CD">
        <w:rPr>
          <w:rFonts w:ascii="Palatino Linotype" w:eastAsia="Palatino Linotype" w:hAnsi="Palatino Linotype" w:cs="Palatino Linotype"/>
          <w:lang w:val="es-ES"/>
        </w:rPr>
        <w:t xml:space="preserve"> de los escenarios generados es </w:t>
      </w:r>
      <w:r w:rsidR="5FA19C40" w:rsidRPr="667285CD">
        <w:rPr>
          <w:rFonts w:ascii="Palatino Linotype" w:eastAsia="Palatino Linotype" w:hAnsi="Palatino Linotype" w:cs="Palatino Linotype"/>
          <w:lang w:val="es-ES"/>
        </w:rPr>
        <w:t xml:space="preserve">posible </w:t>
      </w:r>
      <w:r w:rsidR="23B6B4F5" w:rsidRPr="667285CD">
        <w:rPr>
          <w:rFonts w:ascii="Palatino Linotype" w:eastAsia="Palatino Linotype" w:hAnsi="Palatino Linotype" w:cs="Palatino Linotype"/>
          <w:lang w:val="es-ES"/>
        </w:rPr>
        <w:t>mencionar</w:t>
      </w:r>
      <w:r w:rsidR="263D38DA" w:rsidRPr="667285CD">
        <w:rPr>
          <w:rFonts w:ascii="Palatino Linotype" w:eastAsia="Palatino Linotype" w:hAnsi="Palatino Linotype" w:cs="Palatino Linotype"/>
          <w:lang w:val="es-ES"/>
        </w:rPr>
        <w:t xml:space="preserve"> </w:t>
      </w:r>
      <w:r w:rsidR="7C7D025B" w:rsidRPr="667285CD">
        <w:rPr>
          <w:rFonts w:ascii="Palatino Linotype" w:eastAsia="Palatino Linotype" w:hAnsi="Palatino Linotype" w:cs="Palatino Linotype"/>
          <w:lang w:val="es-ES"/>
        </w:rPr>
        <w:t xml:space="preserve">que </w:t>
      </w:r>
    </w:p>
    <w:p w14:paraId="28550473" w14:textId="7B3952F6" w:rsidR="1067BA83" w:rsidRDefault="1067BA83" w:rsidP="5CB727BC">
      <w:pPr>
        <w:jc w:val="both"/>
        <w:rPr>
          <w:rFonts w:ascii="Palatino Linotype" w:eastAsia="Palatino Linotype" w:hAnsi="Palatino Linotype" w:cs="Palatino Linotype"/>
          <w:lang w:val="es-ES"/>
        </w:rPr>
      </w:pPr>
    </w:p>
    <w:p w14:paraId="0156C26F" w14:textId="7B1572AF" w:rsidR="5256FE4F" w:rsidRDefault="5256FE4F" w:rsidP="5CB727BC">
      <w:pPr>
        <w:pStyle w:val="Prrafodelista"/>
        <w:numPr>
          <w:ilvl w:val="0"/>
          <w:numId w:val="47"/>
        </w:num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La comunidad de Macaya está actualmente en déficit hídrico.</w:t>
      </w:r>
      <w:r w:rsidR="63241596" w:rsidRPr="667285CD">
        <w:rPr>
          <w:rFonts w:ascii="Palatino Linotype" w:eastAsia="Palatino Linotype" w:hAnsi="Palatino Linotype" w:cs="Palatino Linotype"/>
          <w:lang w:val="es-ES"/>
        </w:rPr>
        <w:t xml:space="preserve"> Nueve de los catorce escenarios evaluados siguieron la tendencia de déficit hídrico. Esto </w:t>
      </w:r>
      <w:r w:rsidR="55A6A088" w:rsidRPr="667285CD">
        <w:rPr>
          <w:rFonts w:ascii="Palatino Linotype" w:eastAsia="Palatino Linotype" w:hAnsi="Palatino Linotype" w:cs="Palatino Linotype"/>
          <w:lang w:val="es-ES"/>
        </w:rPr>
        <w:t>s</w:t>
      </w:r>
      <w:r w:rsidR="63241596" w:rsidRPr="667285CD">
        <w:rPr>
          <w:rFonts w:ascii="Palatino Linotype" w:eastAsia="Palatino Linotype" w:hAnsi="Palatino Linotype" w:cs="Palatino Linotype"/>
          <w:lang w:val="es-ES"/>
        </w:rPr>
        <w:t>ignif</w:t>
      </w:r>
      <w:r w:rsidR="784A8134" w:rsidRPr="667285CD">
        <w:rPr>
          <w:rFonts w:ascii="Palatino Linotype" w:eastAsia="Palatino Linotype" w:hAnsi="Palatino Linotype" w:cs="Palatino Linotype"/>
          <w:lang w:val="es-ES"/>
        </w:rPr>
        <w:t xml:space="preserve">ica </w:t>
      </w:r>
      <w:r w:rsidR="0ACBC8C4" w:rsidRPr="667285CD">
        <w:rPr>
          <w:rFonts w:ascii="Palatino Linotype" w:eastAsia="Palatino Linotype" w:hAnsi="Palatino Linotype" w:cs="Palatino Linotype"/>
          <w:lang w:val="es-ES"/>
        </w:rPr>
        <w:t>que,</w:t>
      </w:r>
      <w:r w:rsidR="784A8134" w:rsidRPr="667285CD">
        <w:rPr>
          <w:rFonts w:ascii="Palatino Linotype" w:eastAsia="Palatino Linotype" w:hAnsi="Palatino Linotype" w:cs="Palatino Linotype"/>
          <w:lang w:val="es-ES"/>
        </w:rPr>
        <w:t xml:space="preserve"> tanto para la </w:t>
      </w:r>
      <w:r w:rsidR="6F4A97FB" w:rsidRPr="667285CD">
        <w:rPr>
          <w:rFonts w:ascii="Palatino Linotype" w:eastAsia="Palatino Linotype" w:hAnsi="Palatino Linotype" w:cs="Palatino Linotype"/>
          <w:lang w:val="es-ES"/>
        </w:rPr>
        <w:t>condición</w:t>
      </w:r>
      <w:r w:rsidR="784A8134" w:rsidRPr="667285CD">
        <w:rPr>
          <w:rFonts w:ascii="Palatino Linotype" w:eastAsia="Palatino Linotype" w:hAnsi="Palatino Linotype" w:cs="Palatino Linotype"/>
          <w:lang w:val="es-ES"/>
        </w:rPr>
        <w:t xml:space="preserve"> actual</w:t>
      </w:r>
      <w:r w:rsidR="13946660" w:rsidRPr="667285CD">
        <w:rPr>
          <w:rFonts w:ascii="Palatino Linotype" w:eastAsia="Palatino Linotype" w:hAnsi="Palatino Linotype" w:cs="Palatino Linotype"/>
          <w:lang w:val="es-ES"/>
        </w:rPr>
        <w:t>,</w:t>
      </w:r>
      <w:r w:rsidR="784A8134" w:rsidRPr="667285CD">
        <w:rPr>
          <w:rFonts w:ascii="Palatino Linotype" w:eastAsia="Palatino Linotype" w:hAnsi="Palatino Linotype" w:cs="Palatino Linotype"/>
          <w:lang w:val="es-ES"/>
        </w:rPr>
        <w:t xml:space="preserve"> como para varios de los posibles escenarios futuros </w:t>
      </w:r>
      <w:r w:rsidR="426D7A8D" w:rsidRPr="667285CD">
        <w:rPr>
          <w:rFonts w:ascii="Palatino Linotype" w:eastAsia="Palatino Linotype" w:hAnsi="Palatino Linotype" w:cs="Palatino Linotype"/>
          <w:lang w:val="es-ES"/>
        </w:rPr>
        <w:t>evaluados,</w:t>
      </w:r>
      <w:r w:rsidR="784A8134" w:rsidRPr="667285CD">
        <w:rPr>
          <w:rFonts w:ascii="Palatino Linotype" w:eastAsia="Palatino Linotype" w:hAnsi="Palatino Linotype" w:cs="Palatino Linotype"/>
          <w:lang w:val="es-ES"/>
        </w:rPr>
        <w:t xml:space="preserve"> es necesario encontrar la forma de acceder a nuevas fuent</w:t>
      </w:r>
      <w:r w:rsidR="2069570E" w:rsidRPr="667285CD">
        <w:rPr>
          <w:rFonts w:ascii="Palatino Linotype" w:eastAsia="Palatino Linotype" w:hAnsi="Palatino Linotype" w:cs="Palatino Linotype"/>
          <w:lang w:val="es-ES"/>
        </w:rPr>
        <w:t>es de agua.</w:t>
      </w:r>
      <w:r w:rsidR="117910D4" w:rsidRPr="667285CD">
        <w:rPr>
          <w:rFonts w:ascii="Palatino Linotype" w:eastAsia="Palatino Linotype" w:hAnsi="Palatino Linotype" w:cs="Palatino Linotype"/>
          <w:lang w:val="es-ES"/>
        </w:rPr>
        <w:t xml:space="preserve"> </w:t>
      </w:r>
    </w:p>
    <w:p w14:paraId="3CC30492" w14:textId="7A63673F" w:rsidR="1067BA83" w:rsidRDefault="1067BA83" w:rsidP="5CB727BC">
      <w:pPr>
        <w:jc w:val="both"/>
        <w:rPr>
          <w:rFonts w:ascii="Palatino Linotype" w:eastAsia="Palatino Linotype" w:hAnsi="Palatino Linotype" w:cs="Palatino Linotype"/>
          <w:lang w:val="es-ES"/>
        </w:rPr>
      </w:pPr>
    </w:p>
    <w:p w14:paraId="0A37C308" w14:textId="1075558C" w:rsidR="117910D4" w:rsidRDefault="728FC2D7" w:rsidP="5CB727BC">
      <w:pPr>
        <w:pStyle w:val="Prrafodelista"/>
        <w:numPr>
          <w:ilvl w:val="0"/>
          <w:numId w:val="47"/>
        </w:num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Respecto a los cambios poblacionales </w:t>
      </w:r>
      <w:r w:rsidR="4BCEC514" w:rsidRPr="667285CD">
        <w:rPr>
          <w:rFonts w:ascii="Palatino Linotype" w:eastAsia="Palatino Linotype" w:hAnsi="Palatino Linotype" w:cs="Palatino Linotype"/>
          <w:lang w:val="es-ES"/>
        </w:rPr>
        <w:t>debido a</w:t>
      </w:r>
      <w:r w:rsidRPr="667285CD">
        <w:rPr>
          <w:rFonts w:ascii="Palatino Linotype" w:eastAsia="Palatino Linotype" w:hAnsi="Palatino Linotype" w:cs="Palatino Linotype"/>
          <w:lang w:val="es-ES"/>
        </w:rPr>
        <w:t xml:space="preserve"> la población flotante</w:t>
      </w:r>
      <w:r w:rsidR="4BCEC514" w:rsidRPr="667285CD">
        <w:rPr>
          <w:rFonts w:ascii="Palatino Linotype" w:eastAsia="Palatino Linotype" w:hAnsi="Palatino Linotype" w:cs="Palatino Linotype"/>
          <w:lang w:val="es-ES"/>
        </w:rPr>
        <w:t xml:space="preserve">, </w:t>
      </w:r>
      <w:r w:rsidR="52295BE0" w:rsidRPr="667285CD">
        <w:rPr>
          <w:rFonts w:ascii="Palatino Linotype" w:eastAsia="Palatino Linotype" w:hAnsi="Palatino Linotype" w:cs="Palatino Linotype"/>
          <w:lang w:val="es-ES"/>
        </w:rPr>
        <w:t xml:space="preserve">dicha </w:t>
      </w:r>
      <w:r w:rsidR="4BCEC514" w:rsidRPr="667285CD">
        <w:rPr>
          <w:rFonts w:ascii="Palatino Linotype" w:eastAsia="Palatino Linotype" w:hAnsi="Palatino Linotype" w:cs="Palatino Linotype"/>
          <w:lang w:val="es-ES"/>
        </w:rPr>
        <w:t xml:space="preserve">variación </w:t>
      </w:r>
      <w:r w:rsidRPr="667285CD">
        <w:rPr>
          <w:rFonts w:ascii="Palatino Linotype" w:eastAsia="Palatino Linotype" w:hAnsi="Palatino Linotype" w:cs="Palatino Linotype"/>
          <w:lang w:val="es-ES"/>
        </w:rPr>
        <w:t>genera mayores máximos de requerimiento, mientras que los cambios en la población residente tienden a producir una mayor demanda total pero máximo</w:t>
      </w:r>
      <w:r w:rsidR="2AD3B556" w:rsidRPr="667285CD">
        <w:rPr>
          <w:rFonts w:ascii="Palatino Linotype" w:eastAsia="Palatino Linotype" w:hAnsi="Palatino Linotype" w:cs="Palatino Linotype"/>
          <w:lang w:val="es-ES"/>
        </w:rPr>
        <w:t>s</w:t>
      </w:r>
      <w:r w:rsidRPr="667285CD">
        <w:rPr>
          <w:rFonts w:ascii="Palatino Linotype" w:eastAsia="Palatino Linotype" w:hAnsi="Palatino Linotype" w:cs="Palatino Linotype"/>
          <w:lang w:val="es-ES"/>
        </w:rPr>
        <w:t xml:space="preserve"> menos pronunciados. Esto se</w:t>
      </w:r>
      <w:r w:rsidR="0C29FBD1" w:rsidRPr="667285CD">
        <w:rPr>
          <w:rFonts w:ascii="Palatino Linotype" w:eastAsia="Palatino Linotype" w:hAnsi="Palatino Linotype" w:cs="Palatino Linotype"/>
          <w:lang w:val="es-ES"/>
        </w:rPr>
        <w:t xml:space="preserve"> explica como el </w:t>
      </w:r>
      <w:r w:rsidRPr="667285CD">
        <w:rPr>
          <w:rFonts w:ascii="Palatino Linotype" w:eastAsia="Palatino Linotype" w:hAnsi="Palatino Linotype" w:cs="Palatino Linotype"/>
          <w:lang w:val="es-ES"/>
        </w:rPr>
        <w:t>efecto acumulado de la permanencia de un</w:t>
      </w:r>
      <w:r w:rsidR="40FCFD10" w:rsidRPr="667285CD">
        <w:rPr>
          <w:rFonts w:ascii="Palatino Linotype" w:eastAsia="Palatino Linotype" w:hAnsi="Palatino Linotype" w:cs="Palatino Linotype"/>
          <w:lang w:val="es-ES"/>
        </w:rPr>
        <w:t xml:space="preserve">a </w:t>
      </w:r>
      <w:r w:rsidR="4BCEC514" w:rsidRPr="667285CD">
        <w:rPr>
          <w:rFonts w:ascii="Palatino Linotype" w:eastAsia="Palatino Linotype" w:hAnsi="Palatino Linotype" w:cs="Palatino Linotype"/>
          <w:lang w:val="es-ES"/>
        </w:rPr>
        <w:t>población estable</w:t>
      </w:r>
      <w:r w:rsidRPr="667285CD">
        <w:rPr>
          <w:rFonts w:ascii="Palatino Linotype" w:eastAsia="Palatino Linotype" w:hAnsi="Palatino Linotype" w:cs="Palatino Linotype"/>
          <w:lang w:val="es-ES"/>
        </w:rPr>
        <w:t xml:space="preserve"> en el tiempo</w:t>
      </w:r>
      <w:r w:rsidR="7B22F49D"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 xml:space="preserve">y menor variabilidad </w:t>
      </w:r>
      <w:r w:rsidR="0EFF5D5E" w:rsidRPr="667285CD">
        <w:rPr>
          <w:rFonts w:ascii="Palatino Linotype" w:eastAsia="Palatino Linotype" w:hAnsi="Palatino Linotype" w:cs="Palatino Linotype"/>
          <w:lang w:val="es-ES"/>
        </w:rPr>
        <w:t xml:space="preserve">relativa </w:t>
      </w:r>
      <w:r w:rsidRPr="667285CD">
        <w:rPr>
          <w:rFonts w:ascii="Palatino Linotype" w:eastAsia="Palatino Linotype" w:hAnsi="Palatino Linotype" w:cs="Palatino Linotype"/>
          <w:lang w:val="es-ES"/>
        </w:rPr>
        <w:t xml:space="preserve">en los escenarios </w:t>
      </w:r>
      <w:r w:rsidR="001E1F5D">
        <w:rPr>
          <w:rFonts w:ascii="Palatino Linotype" w:eastAsia="Palatino Linotype" w:hAnsi="Palatino Linotype" w:cs="Palatino Linotype"/>
          <w:lang w:val="es-ES"/>
        </w:rPr>
        <w:t>con aumento de</w:t>
      </w:r>
      <w:r w:rsidRPr="667285CD">
        <w:rPr>
          <w:rFonts w:ascii="Palatino Linotype" w:eastAsia="Palatino Linotype" w:hAnsi="Palatino Linotype" w:cs="Palatino Linotype"/>
          <w:lang w:val="es-ES"/>
        </w:rPr>
        <w:t xml:space="preserve"> la población residente.</w:t>
      </w:r>
    </w:p>
    <w:p w14:paraId="50602EB9" w14:textId="695E2048" w:rsidR="1067BA83" w:rsidRDefault="1067BA83" w:rsidP="5CB727BC">
      <w:pPr>
        <w:jc w:val="both"/>
        <w:rPr>
          <w:rFonts w:ascii="Palatino Linotype" w:eastAsia="Palatino Linotype" w:hAnsi="Palatino Linotype" w:cs="Palatino Linotype"/>
          <w:lang w:val="es-ES"/>
        </w:rPr>
      </w:pPr>
    </w:p>
    <w:p w14:paraId="0003F634" w14:textId="46BC51E9" w:rsidR="001E1F5D" w:rsidRDefault="1B243DFC" w:rsidP="00AA3065">
      <w:pPr>
        <w:pStyle w:val="Prrafodelista"/>
        <w:numPr>
          <w:ilvl w:val="0"/>
          <w:numId w:val="47"/>
        </w:num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Solo los escenarios que no considera el ejercicio de la agricultura suponen un superávit de recurso.</w:t>
      </w:r>
      <w:r w:rsidR="60324E41"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 xml:space="preserve"> Esto no quiere decir que se deba abandonar la </w:t>
      </w:r>
      <w:r w:rsidR="7136BB68" w:rsidRPr="667285CD">
        <w:rPr>
          <w:rFonts w:ascii="Palatino Linotype" w:eastAsia="Palatino Linotype" w:hAnsi="Palatino Linotype" w:cs="Palatino Linotype"/>
          <w:lang w:val="es-ES"/>
        </w:rPr>
        <w:t>práctica</w:t>
      </w:r>
      <w:r w:rsidR="00777791">
        <w:rPr>
          <w:rFonts w:ascii="Palatino Linotype" w:eastAsia="Palatino Linotype" w:hAnsi="Palatino Linotype" w:cs="Palatino Linotype"/>
          <w:lang w:val="es-ES"/>
        </w:rPr>
        <w:t xml:space="preserve">, </w:t>
      </w:r>
      <w:r w:rsidR="00AA3065">
        <w:rPr>
          <w:rFonts w:ascii="Palatino Linotype" w:eastAsia="Palatino Linotype" w:hAnsi="Palatino Linotype" w:cs="Palatino Linotype"/>
          <w:lang w:val="es-ES"/>
        </w:rPr>
        <w:t>s</w:t>
      </w:r>
      <w:r w:rsidR="25F7970C" w:rsidRPr="667285CD">
        <w:rPr>
          <w:rFonts w:ascii="Palatino Linotype" w:eastAsia="Palatino Linotype" w:hAnsi="Palatino Linotype" w:cs="Palatino Linotype"/>
          <w:lang w:val="es-ES"/>
        </w:rPr>
        <w:t xml:space="preserve">ino que demuestra la condición extrema de escasez. </w:t>
      </w:r>
      <w:r w:rsidR="3C917CB3" w:rsidRPr="667285CD">
        <w:rPr>
          <w:rFonts w:ascii="Palatino Linotype" w:eastAsia="Palatino Linotype" w:hAnsi="Palatino Linotype" w:cs="Palatino Linotype"/>
          <w:lang w:val="es-ES"/>
        </w:rPr>
        <w:t>Cabe destacar que este es un escenario no deseado y poco probable, dado la</w:t>
      </w:r>
      <w:r w:rsidR="03396531" w:rsidRPr="667285CD">
        <w:rPr>
          <w:rFonts w:ascii="Palatino Linotype" w:eastAsia="Palatino Linotype" w:hAnsi="Palatino Linotype" w:cs="Palatino Linotype"/>
          <w:lang w:val="es-ES"/>
        </w:rPr>
        <w:t xml:space="preserve"> dependencia de esta actividad como</w:t>
      </w:r>
      <w:r w:rsidR="00777791">
        <w:rPr>
          <w:rFonts w:ascii="Palatino Linotype" w:eastAsia="Palatino Linotype" w:hAnsi="Palatino Linotype" w:cs="Palatino Linotype"/>
          <w:lang w:val="es-ES"/>
        </w:rPr>
        <w:t xml:space="preserve"> </w:t>
      </w:r>
      <w:r w:rsidR="03396531" w:rsidRPr="667285CD">
        <w:rPr>
          <w:rFonts w:ascii="Palatino Linotype" w:eastAsia="Palatino Linotype" w:hAnsi="Palatino Linotype" w:cs="Palatino Linotype"/>
          <w:lang w:val="es-ES"/>
        </w:rPr>
        <w:t xml:space="preserve">mecanismo de subsistencia. </w:t>
      </w:r>
    </w:p>
    <w:p w14:paraId="379A3499" w14:textId="10F9706A" w:rsidR="25F7970C" w:rsidRPr="00777791" w:rsidRDefault="25F7970C" w:rsidP="00777791">
      <w:pPr>
        <w:pStyle w:val="Prrafodelista"/>
        <w:numPr>
          <w:ilvl w:val="0"/>
          <w:numId w:val="47"/>
        </w:numPr>
        <w:jc w:val="both"/>
        <w:rPr>
          <w:rFonts w:ascii="Palatino Linotype" w:eastAsia="Palatino Linotype" w:hAnsi="Palatino Linotype" w:cs="Palatino Linotype"/>
          <w:lang w:val="es-ES"/>
        </w:rPr>
      </w:pPr>
      <w:r w:rsidRPr="00777791">
        <w:rPr>
          <w:rFonts w:ascii="Palatino Linotype" w:eastAsia="Palatino Linotype" w:hAnsi="Palatino Linotype" w:cs="Palatino Linotype"/>
          <w:lang w:val="es-ES"/>
        </w:rPr>
        <w:t xml:space="preserve">El déficit hídrico puede ser interpretado como el agua </w:t>
      </w:r>
      <w:r w:rsidRPr="00777791">
        <w:rPr>
          <w:rFonts w:ascii="Palatino Linotype" w:eastAsia="Palatino Linotype" w:hAnsi="Palatino Linotype" w:cs="Palatino Linotype"/>
          <w:b/>
          <w:bCs/>
          <w:lang w:val="es-ES"/>
        </w:rPr>
        <w:t>faltante</w:t>
      </w:r>
      <w:r w:rsidRPr="00777791">
        <w:rPr>
          <w:rFonts w:ascii="Palatino Linotype" w:eastAsia="Palatino Linotype" w:hAnsi="Palatino Linotype" w:cs="Palatino Linotype"/>
          <w:lang w:val="es-ES"/>
        </w:rPr>
        <w:t xml:space="preserve"> para satisfacer </w:t>
      </w:r>
      <w:r w:rsidR="114E678D" w:rsidRPr="00777791">
        <w:rPr>
          <w:rFonts w:ascii="Palatino Linotype" w:eastAsia="Palatino Linotype" w:hAnsi="Palatino Linotype" w:cs="Palatino Linotype"/>
          <w:lang w:val="es-ES"/>
        </w:rPr>
        <w:t>las necesidades básicas</w:t>
      </w:r>
      <w:r w:rsidRPr="00777791">
        <w:rPr>
          <w:rFonts w:ascii="Palatino Linotype" w:eastAsia="Palatino Linotype" w:hAnsi="Palatino Linotype" w:cs="Palatino Linotype"/>
          <w:lang w:val="es-ES"/>
        </w:rPr>
        <w:t xml:space="preserve"> de consumo, desarrollo del turismo y/o de la </w:t>
      </w:r>
      <w:r w:rsidR="30291662" w:rsidRPr="00777791">
        <w:rPr>
          <w:rFonts w:ascii="Palatino Linotype" w:eastAsia="Palatino Linotype" w:hAnsi="Palatino Linotype" w:cs="Palatino Linotype"/>
          <w:lang w:val="es-ES"/>
        </w:rPr>
        <w:t>agricultura</w:t>
      </w:r>
      <w:r w:rsidRPr="00777791">
        <w:rPr>
          <w:rFonts w:ascii="Palatino Linotype" w:eastAsia="Palatino Linotype" w:hAnsi="Palatino Linotype" w:cs="Palatino Linotype"/>
          <w:lang w:val="es-ES"/>
        </w:rPr>
        <w:t xml:space="preserve">. </w:t>
      </w:r>
    </w:p>
    <w:p w14:paraId="137CAE1F" w14:textId="1751D0AB" w:rsidR="00FB1C5C" w:rsidRPr="00FB1C5C" w:rsidRDefault="00FB1C5C" w:rsidP="5CB727BC">
      <w:pPr>
        <w:pStyle w:val="Prrafodelista"/>
        <w:jc w:val="both"/>
        <w:rPr>
          <w:rFonts w:ascii="Palatino Linotype" w:eastAsia="Palatino Linotype" w:hAnsi="Palatino Linotype" w:cs="Palatino Linotype"/>
          <w:lang w:val="es-ES"/>
        </w:rPr>
      </w:pPr>
    </w:p>
    <w:p w14:paraId="5B312DFC" w14:textId="7270D200" w:rsidR="00FB1C5C" w:rsidRPr="00FB1C5C" w:rsidRDefault="71672B58" w:rsidP="5CB727BC">
      <w:pPr>
        <w:pStyle w:val="Prrafodelista"/>
        <w:numPr>
          <w:ilvl w:val="0"/>
          <w:numId w:val="47"/>
        </w:numPr>
        <w:jc w:val="both"/>
        <w:rPr>
          <w:rFonts w:ascii="Palatino Linotype" w:eastAsia="Palatino Linotype" w:hAnsi="Palatino Linotype" w:cs="Palatino Linotype"/>
          <w:lang w:val="es-ES"/>
        </w:rPr>
      </w:pPr>
      <w:r w:rsidRPr="1F6CAB87">
        <w:rPr>
          <w:rFonts w:ascii="Palatino Linotype" w:eastAsia="Palatino Linotype" w:hAnsi="Palatino Linotype" w:cs="Palatino Linotype"/>
          <w:lang w:val="es-ES"/>
        </w:rPr>
        <w:t>La red de suministro domiciliario es alimentada con agua de riego</w:t>
      </w:r>
      <w:r w:rsidR="480385E8" w:rsidRPr="1F6CAB87">
        <w:rPr>
          <w:rFonts w:ascii="Palatino Linotype" w:eastAsia="Palatino Linotype" w:hAnsi="Palatino Linotype" w:cs="Palatino Linotype"/>
          <w:lang w:val="es-ES"/>
        </w:rPr>
        <w:t>,</w:t>
      </w:r>
      <w:r w:rsidRPr="1F6CAB87">
        <w:rPr>
          <w:rFonts w:ascii="Palatino Linotype" w:eastAsia="Palatino Linotype" w:hAnsi="Palatino Linotype" w:cs="Palatino Linotype"/>
          <w:lang w:val="es-ES"/>
        </w:rPr>
        <w:t xml:space="preserve"> no potabilizada, como </w:t>
      </w:r>
      <w:r w:rsidR="515D73B5" w:rsidRPr="1F6CAB87">
        <w:rPr>
          <w:rFonts w:ascii="Palatino Linotype" w:eastAsia="Palatino Linotype" w:hAnsi="Palatino Linotype" w:cs="Palatino Linotype"/>
          <w:lang w:val="es-ES"/>
        </w:rPr>
        <w:t xml:space="preserve">se ha indicado anteriormente en los </w:t>
      </w:r>
      <w:r w:rsidR="309E92D7" w:rsidRPr="1F6CAB87">
        <w:rPr>
          <w:rFonts w:ascii="Palatino Linotype" w:eastAsia="Palatino Linotype" w:hAnsi="Palatino Linotype" w:cs="Palatino Linotype"/>
          <w:lang w:val="es-ES"/>
        </w:rPr>
        <w:t>análisis</w:t>
      </w:r>
      <w:r w:rsidR="515D73B5" w:rsidRPr="1F6CAB87">
        <w:rPr>
          <w:rFonts w:ascii="Palatino Linotype" w:eastAsia="Palatino Linotype" w:hAnsi="Palatino Linotype" w:cs="Palatino Linotype"/>
          <w:lang w:val="es-ES"/>
        </w:rPr>
        <w:t xml:space="preserve"> de </w:t>
      </w:r>
      <w:r w:rsidR="3517DB38" w:rsidRPr="1F6CAB87">
        <w:rPr>
          <w:rFonts w:ascii="Palatino Linotype" w:eastAsia="Palatino Linotype" w:hAnsi="Palatino Linotype" w:cs="Palatino Linotype"/>
          <w:lang w:val="es-ES"/>
        </w:rPr>
        <w:t>diagnóstico</w:t>
      </w:r>
      <w:r w:rsidR="515D73B5" w:rsidRPr="1F6CAB87">
        <w:rPr>
          <w:rFonts w:ascii="Palatino Linotype" w:eastAsia="Palatino Linotype" w:hAnsi="Palatino Linotype" w:cs="Palatino Linotype"/>
          <w:lang w:val="es-ES"/>
        </w:rPr>
        <w:t xml:space="preserve"> y </w:t>
      </w:r>
      <w:r w:rsidRPr="1F6CAB87">
        <w:rPr>
          <w:rFonts w:ascii="Palatino Linotype" w:eastAsia="Palatino Linotype" w:hAnsi="Palatino Linotype" w:cs="Palatino Linotype"/>
          <w:lang w:val="es-ES"/>
        </w:rPr>
        <w:t>queda</w:t>
      </w:r>
      <w:r w:rsidR="3585161B" w:rsidRPr="1F6CAB87">
        <w:rPr>
          <w:rFonts w:ascii="Palatino Linotype" w:eastAsia="Palatino Linotype" w:hAnsi="Palatino Linotype" w:cs="Palatino Linotype"/>
          <w:lang w:val="es-ES"/>
        </w:rPr>
        <w:t>do</w:t>
      </w:r>
      <w:r w:rsidRPr="1F6CAB87">
        <w:rPr>
          <w:rFonts w:ascii="Palatino Linotype" w:eastAsia="Palatino Linotype" w:hAnsi="Palatino Linotype" w:cs="Palatino Linotype"/>
          <w:lang w:val="es-ES"/>
        </w:rPr>
        <w:t xml:space="preserve"> en evidencia en los resultados de los </w:t>
      </w:r>
      <w:r w:rsidR="5022F2FF" w:rsidRPr="1F6CAB87">
        <w:rPr>
          <w:rFonts w:ascii="Palatino Linotype" w:eastAsia="Palatino Linotype" w:hAnsi="Palatino Linotype" w:cs="Palatino Linotype"/>
          <w:lang w:val="es-ES"/>
        </w:rPr>
        <w:t>análisis</w:t>
      </w:r>
      <w:r w:rsidRPr="1F6CAB87">
        <w:rPr>
          <w:rFonts w:ascii="Palatino Linotype" w:eastAsia="Palatino Linotype" w:hAnsi="Palatino Linotype" w:cs="Palatino Linotype"/>
          <w:lang w:val="es-ES"/>
        </w:rPr>
        <w:t xml:space="preserve"> de calidad de agua realizados </w:t>
      </w:r>
      <w:r w:rsidR="03ED10B3" w:rsidRPr="1F6CAB87">
        <w:rPr>
          <w:rFonts w:ascii="Palatino Linotype" w:eastAsia="Palatino Linotype" w:hAnsi="Palatino Linotype" w:cs="Palatino Linotype"/>
          <w:lang w:val="es-ES"/>
        </w:rPr>
        <w:t xml:space="preserve">durante abril, agosto y </w:t>
      </w:r>
      <w:r w:rsidR="3CD7316C" w:rsidRPr="1F6CAB87">
        <w:rPr>
          <w:rFonts w:ascii="Palatino Linotype" w:eastAsia="Palatino Linotype" w:hAnsi="Palatino Linotype" w:cs="Palatino Linotype"/>
          <w:lang w:val="es-ES"/>
        </w:rPr>
        <w:t>diciembre</w:t>
      </w:r>
      <w:r w:rsidR="03ED10B3" w:rsidRPr="1F6CAB87">
        <w:rPr>
          <w:rFonts w:ascii="Palatino Linotype" w:eastAsia="Palatino Linotype" w:hAnsi="Palatino Linotype" w:cs="Palatino Linotype"/>
          <w:lang w:val="es-ES"/>
        </w:rPr>
        <w:t xml:space="preserve"> del 2022 y </w:t>
      </w:r>
      <w:r w:rsidR="71808F32" w:rsidRPr="1F6CAB87">
        <w:rPr>
          <w:rFonts w:ascii="Palatino Linotype" w:eastAsia="Palatino Linotype" w:hAnsi="Palatino Linotype" w:cs="Palatino Linotype"/>
          <w:lang w:val="es-ES"/>
        </w:rPr>
        <w:t>diciembre</w:t>
      </w:r>
      <w:r w:rsidR="03ED10B3" w:rsidRPr="1F6CAB87">
        <w:rPr>
          <w:rFonts w:ascii="Palatino Linotype" w:eastAsia="Palatino Linotype" w:hAnsi="Palatino Linotype" w:cs="Palatino Linotype"/>
          <w:lang w:val="es-ES"/>
        </w:rPr>
        <w:t xml:space="preserve"> del 2023</w:t>
      </w:r>
      <w:r w:rsidR="18226465" w:rsidRPr="1F6CAB87">
        <w:rPr>
          <w:rFonts w:ascii="Palatino Linotype" w:eastAsia="Palatino Linotype" w:hAnsi="Palatino Linotype" w:cs="Palatino Linotype"/>
          <w:lang w:val="es-ES"/>
        </w:rPr>
        <w:t xml:space="preserve"> (Anexo </w:t>
      </w:r>
      <w:r w:rsidR="7255F56D" w:rsidRPr="1F6CAB87">
        <w:rPr>
          <w:rFonts w:ascii="Palatino Linotype" w:eastAsia="Palatino Linotype" w:hAnsi="Palatino Linotype" w:cs="Palatino Linotype"/>
          <w:lang w:val="es-ES"/>
        </w:rPr>
        <w:t>I</w:t>
      </w:r>
      <w:r w:rsidR="18226465" w:rsidRPr="1F6CAB87">
        <w:rPr>
          <w:rFonts w:ascii="Palatino Linotype" w:eastAsia="Palatino Linotype" w:hAnsi="Palatino Linotype" w:cs="Palatino Linotype"/>
          <w:lang w:val="es-ES"/>
        </w:rPr>
        <w:t>V)</w:t>
      </w:r>
      <w:r w:rsidR="03ED10B3" w:rsidRPr="1F6CAB87">
        <w:rPr>
          <w:rFonts w:ascii="Palatino Linotype" w:eastAsia="Palatino Linotype" w:hAnsi="Palatino Linotype" w:cs="Palatino Linotype"/>
          <w:lang w:val="es-ES"/>
        </w:rPr>
        <w:t xml:space="preserve">. </w:t>
      </w:r>
      <w:r w:rsidR="28143035" w:rsidRPr="1F6CAB87">
        <w:rPr>
          <w:rFonts w:ascii="Palatino Linotype" w:eastAsia="Palatino Linotype" w:hAnsi="Palatino Linotype" w:cs="Palatino Linotype"/>
          <w:lang w:val="es-ES"/>
        </w:rPr>
        <w:t xml:space="preserve">Dado lo anterior, es </w:t>
      </w:r>
      <w:r w:rsidR="0EAB46B3" w:rsidRPr="1F6CAB87">
        <w:rPr>
          <w:rFonts w:ascii="Palatino Linotype" w:eastAsia="Palatino Linotype" w:hAnsi="Palatino Linotype" w:cs="Palatino Linotype"/>
          <w:lang w:val="es-ES"/>
        </w:rPr>
        <w:t xml:space="preserve">preciso explicitar </w:t>
      </w:r>
      <w:r w:rsidR="323F663B" w:rsidRPr="1F6CAB87">
        <w:rPr>
          <w:rFonts w:ascii="Palatino Linotype" w:eastAsia="Palatino Linotype" w:hAnsi="Palatino Linotype" w:cs="Palatino Linotype"/>
          <w:lang w:val="es-ES"/>
        </w:rPr>
        <w:t>que su consumo no es recomendado. L</w:t>
      </w:r>
      <w:r w:rsidR="3FE400AA" w:rsidRPr="1F6CAB87">
        <w:rPr>
          <w:rFonts w:ascii="Palatino Linotype" w:eastAsia="Palatino Linotype" w:hAnsi="Palatino Linotype" w:cs="Palatino Linotype"/>
          <w:lang w:val="es-ES"/>
        </w:rPr>
        <w:t>a consideración de su uso para suplir la demanda</w:t>
      </w:r>
      <w:r w:rsidR="75EBEE38" w:rsidRPr="1F6CAB87">
        <w:rPr>
          <w:rFonts w:ascii="Palatino Linotype" w:eastAsia="Palatino Linotype" w:hAnsi="Palatino Linotype" w:cs="Palatino Linotype"/>
          <w:lang w:val="es-ES"/>
        </w:rPr>
        <w:t xml:space="preserve"> </w:t>
      </w:r>
      <w:r w:rsidR="001DCC94" w:rsidRPr="1F6CAB87">
        <w:rPr>
          <w:rFonts w:ascii="Palatino Linotype" w:eastAsia="Palatino Linotype" w:hAnsi="Palatino Linotype" w:cs="Palatino Linotype"/>
          <w:lang w:val="es-ES"/>
        </w:rPr>
        <w:t>doméstica</w:t>
      </w:r>
      <w:r w:rsidR="3FE400AA" w:rsidRPr="1F6CAB87">
        <w:rPr>
          <w:rFonts w:ascii="Palatino Linotype" w:eastAsia="Palatino Linotype" w:hAnsi="Palatino Linotype" w:cs="Palatino Linotype"/>
          <w:lang w:val="es-ES"/>
        </w:rPr>
        <w:t xml:space="preserve"> representa </w:t>
      </w:r>
      <w:r w:rsidR="7A2942B8" w:rsidRPr="1F6CAB87">
        <w:rPr>
          <w:rFonts w:ascii="Palatino Linotype" w:eastAsia="Palatino Linotype" w:hAnsi="Palatino Linotype" w:cs="Palatino Linotype"/>
          <w:lang w:val="es-ES"/>
        </w:rPr>
        <w:t>una</w:t>
      </w:r>
      <w:r w:rsidR="3FE400AA" w:rsidRPr="1F6CAB87">
        <w:rPr>
          <w:rFonts w:ascii="Palatino Linotype" w:eastAsia="Palatino Linotype" w:hAnsi="Palatino Linotype" w:cs="Palatino Linotype"/>
          <w:lang w:val="es-ES"/>
        </w:rPr>
        <w:t xml:space="preserve"> realidad actual</w:t>
      </w:r>
      <w:r w:rsidR="3C91B81B" w:rsidRPr="1F6CAB87">
        <w:rPr>
          <w:rFonts w:ascii="Palatino Linotype" w:eastAsia="Palatino Linotype" w:hAnsi="Palatino Linotype" w:cs="Palatino Linotype"/>
          <w:lang w:val="es-ES"/>
        </w:rPr>
        <w:t xml:space="preserve"> y no la disponibilidad </w:t>
      </w:r>
      <w:r w:rsidR="005F6F3C">
        <w:rPr>
          <w:rFonts w:ascii="Palatino Linotype" w:eastAsia="Palatino Linotype" w:hAnsi="Palatino Linotype" w:cs="Palatino Linotype"/>
          <w:lang w:val="es-ES"/>
        </w:rPr>
        <w:t xml:space="preserve">efectiva para su </w:t>
      </w:r>
      <w:r w:rsidR="3C91B81B" w:rsidRPr="1F6CAB87">
        <w:rPr>
          <w:rFonts w:ascii="Palatino Linotype" w:eastAsia="Palatino Linotype" w:hAnsi="Palatino Linotype" w:cs="Palatino Linotype"/>
          <w:lang w:val="es-ES"/>
        </w:rPr>
        <w:t xml:space="preserve">consumo. </w:t>
      </w:r>
    </w:p>
    <w:p w14:paraId="46096BC8" w14:textId="4D26A54C" w:rsidR="73531B5B" w:rsidRDefault="73531B5B" w:rsidP="73531B5B">
      <w:pPr>
        <w:pStyle w:val="Prrafodelista"/>
        <w:jc w:val="both"/>
        <w:rPr>
          <w:rFonts w:ascii="Palatino Linotype" w:eastAsia="Palatino Linotype" w:hAnsi="Palatino Linotype" w:cs="Palatino Linotype"/>
          <w:lang w:val="es-ES"/>
        </w:rPr>
      </w:pPr>
    </w:p>
    <w:p w14:paraId="39CECEEF" w14:textId="6682AF9A" w:rsidR="4AD4E50A" w:rsidRDefault="707A3C56" w:rsidP="5CB727BC">
      <w:pPr>
        <w:pStyle w:val="Ttulo3"/>
        <w:rPr>
          <w:rFonts w:ascii="Palatino Linotype" w:eastAsia="Palatino Linotype" w:hAnsi="Palatino Linotype" w:cs="Palatino Linotype"/>
          <w:lang w:val="es-ES"/>
        </w:rPr>
      </w:pPr>
      <w:bookmarkStart w:id="11" w:name="_Toc176603888"/>
      <w:r w:rsidRPr="667285CD">
        <w:rPr>
          <w:rFonts w:ascii="Palatino Linotype" w:eastAsia="Palatino Linotype" w:hAnsi="Palatino Linotype" w:cs="Palatino Linotype"/>
          <w:lang w:val="es-ES"/>
        </w:rPr>
        <w:t>3.</w:t>
      </w:r>
      <w:r w:rsidR="73726A28" w:rsidRPr="667285CD">
        <w:rPr>
          <w:rFonts w:ascii="Palatino Linotype" w:eastAsia="Palatino Linotype" w:hAnsi="Palatino Linotype" w:cs="Palatino Linotype"/>
          <w:lang w:val="es-ES"/>
        </w:rPr>
        <w:t>3</w:t>
      </w:r>
      <w:r w:rsidR="133DE7E9" w:rsidRPr="667285CD">
        <w:rPr>
          <w:rFonts w:ascii="Palatino Linotype" w:eastAsia="Palatino Linotype" w:hAnsi="Palatino Linotype" w:cs="Palatino Linotype"/>
          <w:lang w:val="es-ES"/>
        </w:rPr>
        <w:t xml:space="preserve"> ETAPA III: DEFINICI</w:t>
      </w:r>
      <w:r w:rsidR="09E2DB18" w:rsidRPr="667285CD">
        <w:rPr>
          <w:rFonts w:ascii="Palatino Linotype" w:eastAsia="Palatino Linotype" w:hAnsi="Palatino Linotype" w:cs="Palatino Linotype"/>
          <w:lang w:val="es-ES"/>
        </w:rPr>
        <w:t>Ó</w:t>
      </w:r>
      <w:r w:rsidR="133DE7E9" w:rsidRPr="667285CD">
        <w:rPr>
          <w:rFonts w:ascii="Palatino Linotype" w:eastAsia="Palatino Linotype" w:hAnsi="Palatino Linotype" w:cs="Palatino Linotype"/>
          <w:lang w:val="es-ES"/>
        </w:rPr>
        <w:t>N DE OBJETIVOS DEL PLAN</w:t>
      </w:r>
      <w:r w:rsidR="7F3161D9" w:rsidRPr="667285CD">
        <w:rPr>
          <w:rFonts w:ascii="Palatino Linotype" w:eastAsia="Palatino Linotype" w:hAnsi="Palatino Linotype" w:cs="Palatino Linotype"/>
          <w:lang w:val="es-ES"/>
        </w:rPr>
        <w:t xml:space="preserve"> MAESTRO</w:t>
      </w:r>
      <w:r w:rsidR="133DE7E9" w:rsidRPr="667285CD">
        <w:rPr>
          <w:rFonts w:ascii="Palatino Linotype" w:eastAsia="Palatino Linotype" w:hAnsi="Palatino Linotype" w:cs="Palatino Linotype"/>
          <w:lang w:val="es-ES"/>
        </w:rPr>
        <w:t>.</w:t>
      </w:r>
      <w:bookmarkEnd w:id="11"/>
    </w:p>
    <w:p w14:paraId="6D402F66" w14:textId="1125D626" w:rsidR="22F2FAF7" w:rsidRDefault="22F2FAF7" w:rsidP="35C9064B">
      <w:pPr>
        <w:spacing w:before="240" w:after="24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L</w:t>
      </w:r>
      <w:r w:rsidR="1BAC389F" w:rsidRPr="667285CD">
        <w:rPr>
          <w:rFonts w:ascii="Palatino Linotype" w:eastAsia="Palatino Linotype" w:hAnsi="Palatino Linotype" w:cs="Palatino Linotype"/>
          <w:lang w:val="es-ES"/>
        </w:rPr>
        <w:t>os objetivos del Plan Maestro</w:t>
      </w:r>
      <w:r w:rsidR="5D7DD94B" w:rsidRPr="667285CD">
        <w:rPr>
          <w:rFonts w:ascii="Palatino Linotype" w:eastAsia="Palatino Linotype" w:hAnsi="Palatino Linotype" w:cs="Palatino Linotype"/>
          <w:lang w:val="es-ES"/>
        </w:rPr>
        <w:t xml:space="preserve"> esta</w:t>
      </w:r>
      <w:r w:rsidR="15CAD984" w:rsidRPr="667285CD">
        <w:rPr>
          <w:rFonts w:ascii="Palatino Linotype" w:eastAsia="Palatino Linotype" w:hAnsi="Palatino Linotype" w:cs="Palatino Linotype"/>
          <w:lang w:val="es-ES"/>
        </w:rPr>
        <w:t xml:space="preserve"> </w:t>
      </w:r>
      <w:r w:rsidR="03197769" w:rsidRPr="667285CD">
        <w:rPr>
          <w:rFonts w:ascii="Palatino Linotype" w:eastAsia="Palatino Linotype" w:hAnsi="Palatino Linotype" w:cs="Palatino Linotype"/>
          <w:lang w:val="es-ES"/>
        </w:rPr>
        <w:t>orientado</w:t>
      </w:r>
      <w:r w:rsidR="53348638" w:rsidRPr="667285CD">
        <w:rPr>
          <w:rFonts w:ascii="Palatino Linotype" w:eastAsia="Palatino Linotype" w:hAnsi="Palatino Linotype" w:cs="Palatino Linotype"/>
          <w:lang w:val="es-ES"/>
        </w:rPr>
        <w:t>s</w:t>
      </w:r>
      <w:r w:rsidR="3AF4F742" w:rsidRPr="667285CD">
        <w:rPr>
          <w:rFonts w:ascii="Palatino Linotype" w:eastAsia="Palatino Linotype" w:hAnsi="Palatino Linotype" w:cs="Palatino Linotype"/>
          <w:lang w:val="es-ES"/>
        </w:rPr>
        <w:t xml:space="preserve"> a resolver </w:t>
      </w:r>
      <w:r w:rsidR="07E692BC" w:rsidRPr="667285CD">
        <w:rPr>
          <w:rFonts w:ascii="Palatino Linotype" w:eastAsia="Palatino Linotype" w:hAnsi="Palatino Linotype" w:cs="Palatino Linotype"/>
          <w:lang w:val="es-ES"/>
        </w:rPr>
        <w:t xml:space="preserve">las </w:t>
      </w:r>
      <w:r w:rsidR="14136406" w:rsidRPr="667285CD">
        <w:rPr>
          <w:rFonts w:ascii="Palatino Linotype" w:eastAsia="Palatino Linotype" w:hAnsi="Palatino Linotype" w:cs="Palatino Linotype"/>
          <w:lang w:val="es-ES"/>
        </w:rPr>
        <w:t xml:space="preserve">problemáticas, </w:t>
      </w:r>
      <w:r w:rsidR="07E692BC" w:rsidRPr="667285CD">
        <w:rPr>
          <w:rFonts w:ascii="Palatino Linotype" w:eastAsia="Palatino Linotype" w:hAnsi="Palatino Linotype" w:cs="Palatino Linotype"/>
          <w:lang w:val="es-ES"/>
        </w:rPr>
        <w:t>necesidades</w:t>
      </w:r>
      <w:r w:rsidR="24944D35" w:rsidRPr="667285CD">
        <w:rPr>
          <w:rFonts w:ascii="Palatino Linotype" w:eastAsia="Palatino Linotype" w:hAnsi="Palatino Linotype" w:cs="Palatino Linotype"/>
          <w:lang w:val="es-ES"/>
        </w:rPr>
        <w:t xml:space="preserve"> y desafíos </w:t>
      </w:r>
      <w:r w:rsidR="3E7759DF" w:rsidRPr="667285CD">
        <w:rPr>
          <w:rFonts w:ascii="Palatino Linotype" w:eastAsia="Palatino Linotype" w:hAnsi="Palatino Linotype" w:cs="Palatino Linotype"/>
          <w:lang w:val="es-ES"/>
        </w:rPr>
        <w:t>identificadas</w:t>
      </w:r>
      <w:r w:rsidR="4CBCE038" w:rsidRPr="667285CD">
        <w:rPr>
          <w:rFonts w:ascii="Palatino Linotype" w:eastAsia="Palatino Linotype" w:hAnsi="Palatino Linotype" w:cs="Palatino Linotype"/>
          <w:lang w:val="es-ES"/>
        </w:rPr>
        <w:t xml:space="preserve"> en el estudio de diagnóstico.  </w:t>
      </w:r>
      <w:r w:rsidR="3E0BCED0" w:rsidRPr="667285CD">
        <w:rPr>
          <w:rFonts w:ascii="Palatino Linotype" w:eastAsia="Palatino Linotype" w:hAnsi="Palatino Linotype" w:cs="Palatino Linotype"/>
          <w:lang w:val="es-ES"/>
        </w:rPr>
        <w:t xml:space="preserve">Los cuales </w:t>
      </w:r>
      <w:r w:rsidR="5867FFE1" w:rsidRPr="667285CD">
        <w:rPr>
          <w:rFonts w:ascii="Palatino Linotype" w:eastAsia="Palatino Linotype" w:hAnsi="Palatino Linotype" w:cs="Palatino Linotype"/>
          <w:lang w:val="es-ES"/>
        </w:rPr>
        <w:t xml:space="preserve">apuntan a resolver </w:t>
      </w:r>
      <w:r w:rsidR="5B62A679" w:rsidRPr="667285CD">
        <w:rPr>
          <w:rFonts w:ascii="Palatino Linotype" w:eastAsia="Palatino Linotype" w:hAnsi="Palatino Linotype" w:cs="Palatino Linotype"/>
          <w:lang w:val="es-ES"/>
        </w:rPr>
        <w:t>la falta</w:t>
      </w:r>
      <w:r w:rsidR="5867FFE1" w:rsidRPr="667285CD">
        <w:rPr>
          <w:rFonts w:ascii="Palatino Linotype" w:eastAsia="Palatino Linotype" w:hAnsi="Palatino Linotype" w:cs="Palatino Linotype"/>
          <w:lang w:val="es-ES"/>
        </w:rPr>
        <w:t xml:space="preserve"> de </w:t>
      </w:r>
      <w:r w:rsidR="207CB77C" w:rsidRPr="667285CD">
        <w:rPr>
          <w:rFonts w:ascii="Palatino Linotype" w:eastAsia="Palatino Linotype" w:hAnsi="Palatino Linotype" w:cs="Palatino Linotype"/>
          <w:lang w:val="es-ES"/>
        </w:rPr>
        <w:t xml:space="preserve">acciones que promuevan y </w:t>
      </w:r>
      <w:r w:rsidR="3BB02A0A" w:rsidRPr="667285CD">
        <w:rPr>
          <w:rFonts w:ascii="Palatino Linotype" w:eastAsia="Palatino Linotype" w:hAnsi="Palatino Linotype" w:cs="Palatino Linotype"/>
          <w:lang w:val="es-ES"/>
        </w:rPr>
        <w:t>garanticen</w:t>
      </w:r>
      <w:r w:rsidR="4A4E7DEE" w:rsidRPr="667285CD">
        <w:rPr>
          <w:rFonts w:ascii="Palatino Linotype" w:eastAsia="Palatino Linotype" w:hAnsi="Palatino Linotype" w:cs="Palatino Linotype"/>
          <w:lang w:val="es-ES"/>
        </w:rPr>
        <w:t xml:space="preserve"> el aprovisionamiento </w:t>
      </w:r>
      <w:r w:rsidR="4809829B" w:rsidRPr="667285CD">
        <w:rPr>
          <w:rFonts w:ascii="Palatino Linotype" w:eastAsia="Palatino Linotype" w:hAnsi="Palatino Linotype" w:cs="Palatino Linotype"/>
          <w:lang w:val="es-ES"/>
        </w:rPr>
        <w:t xml:space="preserve">de agua </w:t>
      </w:r>
      <w:r w:rsidR="4A4E7DEE" w:rsidRPr="667285CD">
        <w:rPr>
          <w:rFonts w:ascii="Palatino Linotype" w:eastAsia="Palatino Linotype" w:hAnsi="Palatino Linotype" w:cs="Palatino Linotype"/>
          <w:lang w:val="es-ES"/>
        </w:rPr>
        <w:t xml:space="preserve">en calidad y cantidad para satisfacer </w:t>
      </w:r>
      <w:r w:rsidR="35F34522" w:rsidRPr="667285CD">
        <w:rPr>
          <w:rFonts w:ascii="Palatino Linotype" w:eastAsia="Palatino Linotype" w:hAnsi="Palatino Linotype" w:cs="Palatino Linotype"/>
          <w:lang w:val="es-ES"/>
        </w:rPr>
        <w:t>las necesidades</w:t>
      </w:r>
      <w:r w:rsidR="4A4E7DEE" w:rsidRPr="667285CD">
        <w:rPr>
          <w:rFonts w:ascii="Palatino Linotype" w:eastAsia="Palatino Linotype" w:hAnsi="Palatino Linotype" w:cs="Palatino Linotype"/>
          <w:lang w:val="es-ES"/>
        </w:rPr>
        <w:t xml:space="preserve"> </w:t>
      </w:r>
      <w:r w:rsidR="56B2191D" w:rsidRPr="667285CD">
        <w:rPr>
          <w:rFonts w:ascii="Palatino Linotype" w:eastAsia="Palatino Linotype" w:hAnsi="Palatino Linotype" w:cs="Palatino Linotype"/>
          <w:lang w:val="es-ES"/>
        </w:rPr>
        <w:t>básicas</w:t>
      </w:r>
      <w:r w:rsidR="4A4E7DEE" w:rsidRPr="667285CD">
        <w:rPr>
          <w:rFonts w:ascii="Palatino Linotype" w:eastAsia="Palatino Linotype" w:hAnsi="Palatino Linotype" w:cs="Palatino Linotype"/>
          <w:lang w:val="es-ES"/>
        </w:rPr>
        <w:t xml:space="preserve"> actuales y de las generacion</w:t>
      </w:r>
      <w:r w:rsidR="7E0C29A9" w:rsidRPr="667285CD">
        <w:rPr>
          <w:rFonts w:ascii="Palatino Linotype" w:eastAsia="Palatino Linotype" w:hAnsi="Palatino Linotype" w:cs="Palatino Linotype"/>
          <w:lang w:val="es-ES"/>
        </w:rPr>
        <w:t>es futuras</w:t>
      </w:r>
      <w:r w:rsidR="1A233600" w:rsidRPr="667285CD">
        <w:rPr>
          <w:rFonts w:ascii="Palatino Linotype" w:eastAsia="Palatino Linotype" w:hAnsi="Palatino Linotype" w:cs="Palatino Linotype"/>
          <w:lang w:val="es-ES"/>
        </w:rPr>
        <w:t xml:space="preserve">, asegurando un </w:t>
      </w:r>
      <w:r w:rsidR="3F99FF18" w:rsidRPr="667285CD">
        <w:rPr>
          <w:rFonts w:ascii="Palatino Linotype" w:eastAsia="Palatino Linotype" w:hAnsi="Palatino Linotype" w:cs="Palatino Linotype"/>
          <w:lang w:val="es-ES"/>
        </w:rPr>
        <w:t>desarrollo sostenible de la comunidad</w:t>
      </w:r>
      <w:r w:rsidR="4A4E7DEE" w:rsidRPr="667285CD">
        <w:rPr>
          <w:rFonts w:ascii="Palatino Linotype" w:eastAsia="Palatino Linotype" w:hAnsi="Palatino Linotype" w:cs="Palatino Linotype"/>
          <w:lang w:val="es-ES"/>
        </w:rPr>
        <w:t>.</w:t>
      </w:r>
      <w:r w:rsidR="7BA401CB" w:rsidRPr="667285CD">
        <w:rPr>
          <w:rFonts w:ascii="Palatino Linotype" w:eastAsia="Palatino Linotype" w:hAnsi="Palatino Linotype" w:cs="Palatino Linotype"/>
          <w:lang w:val="es-ES"/>
        </w:rPr>
        <w:t xml:space="preserve"> </w:t>
      </w:r>
      <w:r w:rsidR="0072E33D" w:rsidRPr="667285CD">
        <w:rPr>
          <w:rFonts w:ascii="Palatino Linotype" w:eastAsia="Palatino Linotype" w:hAnsi="Palatino Linotype" w:cs="Palatino Linotype"/>
          <w:lang w:val="es-ES"/>
        </w:rPr>
        <w:t xml:space="preserve"> </w:t>
      </w:r>
    </w:p>
    <w:tbl>
      <w:tblPr>
        <w:tblStyle w:val="Tablaconcuadrcula1clara-nfasis3"/>
        <w:tblW w:w="0" w:type="auto"/>
        <w:tblLayout w:type="fixed"/>
        <w:tblLook w:val="04A0" w:firstRow="1" w:lastRow="0" w:firstColumn="1" w:lastColumn="0" w:noHBand="0" w:noVBand="1"/>
      </w:tblPr>
      <w:tblGrid>
        <w:gridCol w:w="3148"/>
        <w:gridCol w:w="5790"/>
      </w:tblGrid>
      <w:tr w:rsidR="1E611A27" w14:paraId="1DD6BD52"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8" w:type="dxa"/>
            <w:tcBorders>
              <w:top w:val="single" w:sz="12" w:space="0" w:color="47D459"/>
              <w:left w:val="single" w:sz="8" w:space="0" w:color="84E290"/>
              <w:bottom w:val="single" w:sz="8" w:space="0" w:color="84E290"/>
              <w:right w:val="single" w:sz="8" w:space="0" w:color="84E290"/>
            </w:tcBorders>
            <w:tcMar>
              <w:left w:w="108" w:type="dxa"/>
              <w:right w:w="108" w:type="dxa"/>
            </w:tcMar>
          </w:tcPr>
          <w:p w14:paraId="66097646" w14:textId="20D9812D" w:rsidR="1E611A27" w:rsidRDefault="54A95A08" w:rsidP="667285CD">
            <w:pPr>
              <w:spacing w:after="160" w:line="257" w:lineRule="auto"/>
              <w:rPr>
                <w:rFonts w:ascii="Palatino Linotype" w:eastAsia="Palatino Linotype" w:hAnsi="Palatino Linotype" w:cs="Palatino Linotype"/>
              </w:rPr>
            </w:pPr>
            <w:r w:rsidRPr="667285CD">
              <w:rPr>
                <w:rFonts w:ascii="Palatino Linotype" w:eastAsia="Palatino Linotype" w:hAnsi="Palatino Linotype" w:cs="Palatino Linotype"/>
              </w:rPr>
              <w:t xml:space="preserve">Objetivo general de Plan Maestro  </w:t>
            </w:r>
          </w:p>
        </w:tc>
        <w:tc>
          <w:tcPr>
            <w:tcW w:w="5790" w:type="dxa"/>
            <w:tcBorders>
              <w:top w:val="nil"/>
              <w:left w:val="single" w:sz="8" w:space="0" w:color="84E290"/>
              <w:bottom w:val="single" w:sz="8" w:space="0" w:color="84E290"/>
              <w:right w:val="single" w:sz="8" w:space="0" w:color="84E290"/>
            </w:tcBorders>
            <w:tcMar>
              <w:left w:w="108" w:type="dxa"/>
              <w:right w:w="108" w:type="dxa"/>
            </w:tcMar>
          </w:tcPr>
          <w:p w14:paraId="2052AF78" w14:textId="434F5A71" w:rsidR="1E611A27" w:rsidRDefault="54A95A08" w:rsidP="667285CD">
            <w:pPr>
              <w:spacing w:after="160" w:line="257" w:lineRule="auto"/>
              <w:cnfStyle w:val="100000000000" w:firstRow="1"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Implementar un sistema de gestión integral adaptativo del recurso hídrico para aumentar la capacidad adaptativa y disminuir la vulnerabilidad de la comunidad de Macaya</w:t>
            </w:r>
            <w:r w:rsidRPr="667285CD">
              <w:rPr>
                <w:rFonts w:ascii="Palatino Linotype" w:eastAsia="Palatino Linotype" w:hAnsi="Palatino Linotype" w:cs="Palatino Linotype"/>
                <w:u w:val="single"/>
              </w:rPr>
              <w:t xml:space="preserve"> ante la Crisis Climática</w:t>
            </w:r>
            <w:r w:rsidRPr="667285CD">
              <w:rPr>
                <w:rFonts w:ascii="Palatino Linotype" w:eastAsia="Palatino Linotype" w:hAnsi="Palatino Linotype" w:cs="Palatino Linotype"/>
              </w:rPr>
              <w:t>. </w:t>
            </w:r>
          </w:p>
        </w:tc>
      </w:tr>
      <w:tr w:rsidR="1E611A27" w14:paraId="10EA317A"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3148" w:type="dxa"/>
            <w:tcBorders>
              <w:top w:val="single" w:sz="12" w:space="0" w:color="47D459"/>
              <w:left w:val="single" w:sz="8" w:space="0" w:color="84E290"/>
              <w:bottom w:val="single" w:sz="8" w:space="0" w:color="84E290"/>
              <w:right w:val="single" w:sz="8" w:space="0" w:color="84E290"/>
            </w:tcBorders>
            <w:tcMar>
              <w:left w:w="108" w:type="dxa"/>
              <w:right w:w="108" w:type="dxa"/>
            </w:tcMar>
          </w:tcPr>
          <w:p w14:paraId="4E5068DF" w14:textId="2AED983C" w:rsidR="7A105F2F" w:rsidRDefault="0FDD4824" w:rsidP="667285CD">
            <w:pPr>
              <w:spacing w:line="257" w:lineRule="auto"/>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Objetivos </w:t>
            </w:r>
            <w:r w:rsidR="56A86F70" w:rsidRPr="667285CD">
              <w:rPr>
                <w:rFonts w:ascii="Palatino Linotype" w:eastAsia="Palatino Linotype" w:hAnsi="Palatino Linotype" w:cs="Palatino Linotype"/>
                <w:lang w:val="es-ES"/>
              </w:rPr>
              <w:t>específicos</w:t>
            </w:r>
          </w:p>
        </w:tc>
        <w:tc>
          <w:tcPr>
            <w:tcW w:w="5790" w:type="dxa"/>
            <w:tcBorders>
              <w:top w:val="nil"/>
              <w:left w:val="single" w:sz="8" w:space="0" w:color="84E290"/>
              <w:bottom w:val="single" w:sz="8" w:space="0" w:color="84E290"/>
              <w:right w:val="single" w:sz="8" w:space="0" w:color="84E290"/>
            </w:tcBorders>
            <w:tcMar>
              <w:left w:w="108" w:type="dxa"/>
              <w:right w:w="108" w:type="dxa"/>
            </w:tcMar>
          </w:tcPr>
          <w:p w14:paraId="553CA21D" w14:textId="010C4B4D" w:rsidR="04653132" w:rsidRDefault="56A86F70" w:rsidP="667285CD">
            <w:pPr>
              <w:spacing w:line="257" w:lineRule="auto"/>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Fortalecer y mejorar la coordinación</w:t>
            </w:r>
          </w:p>
          <w:p w14:paraId="712FEDC9" w14:textId="59F0A735" w:rsidR="04653132" w:rsidRDefault="56A86F70" w:rsidP="667285CD">
            <w:pPr>
              <w:spacing w:line="257" w:lineRule="auto"/>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Optimizar la infraestructura.</w:t>
            </w:r>
          </w:p>
          <w:p w14:paraId="7986CEBB" w14:textId="427A26F4" w:rsidR="04653132" w:rsidRDefault="56A86F70" w:rsidP="667285CD">
            <w:pPr>
              <w:spacing w:line="257" w:lineRule="auto"/>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lang w:val="es-ES"/>
              </w:rPr>
              <w:t>Aumentar la resiliencia y adaptación.</w:t>
            </w:r>
          </w:p>
          <w:p w14:paraId="44C73CCD" w14:textId="41E27BEC" w:rsidR="04653132" w:rsidRDefault="56A86F70" w:rsidP="667285CD">
            <w:pPr>
              <w:spacing w:line="257" w:lineRule="auto"/>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Aumentar las capacidades de gestión de riesgo.</w:t>
            </w:r>
          </w:p>
        </w:tc>
      </w:tr>
    </w:tbl>
    <w:p w14:paraId="79BDC820" w14:textId="502E832D" w:rsidR="1E611A27" w:rsidRDefault="1E611A27" w:rsidP="1E611A27">
      <w:pPr>
        <w:spacing w:before="240" w:after="240"/>
        <w:jc w:val="both"/>
        <w:rPr>
          <w:rFonts w:ascii="Palatino Linotype" w:eastAsia="Palatino Linotype" w:hAnsi="Palatino Linotype" w:cs="Palatino Linotype"/>
          <w:lang w:val="es-ES"/>
        </w:rPr>
      </w:pPr>
    </w:p>
    <w:p w14:paraId="2699CF81" w14:textId="2185921B" w:rsidR="6C5B2A91" w:rsidRDefault="6C5B2A91" w:rsidP="35C9064B">
      <w:pPr>
        <w:pStyle w:val="Ttulo3"/>
        <w:rPr>
          <w:rFonts w:ascii="Palatino Linotype" w:eastAsia="Palatino Linotype" w:hAnsi="Palatino Linotype" w:cs="Palatino Linotype"/>
          <w:lang w:val="es-ES"/>
        </w:rPr>
      </w:pPr>
      <w:bookmarkStart w:id="12" w:name="_Toc176603889"/>
      <w:r w:rsidRPr="667285CD">
        <w:rPr>
          <w:rFonts w:ascii="Palatino Linotype" w:eastAsia="Palatino Linotype" w:hAnsi="Palatino Linotype" w:cs="Palatino Linotype"/>
          <w:lang w:val="es-ES"/>
        </w:rPr>
        <w:t xml:space="preserve">3.4 ETAPA IV: DEFINICIÓN DE </w:t>
      </w:r>
      <w:r w:rsidR="0055668D" w:rsidRPr="667285CD">
        <w:rPr>
          <w:rFonts w:ascii="Palatino Linotype" w:eastAsia="Palatino Linotype" w:hAnsi="Palatino Linotype" w:cs="Palatino Linotype"/>
          <w:lang w:val="es-ES"/>
        </w:rPr>
        <w:t>LINEAS ESTRATEGICAS</w:t>
      </w:r>
      <w:bookmarkEnd w:id="12"/>
      <w:r w:rsidRPr="667285CD">
        <w:rPr>
          <w:rFonts w:ascii="Palatino Linotype" w:eastAsia="Palatino Linotype" w:hAnsi="Palatino Linotype" w:cs="Palatino Linotype"/>
          <w:lang w:val="es-ES"/>
        </w:rPr>
        <w:t xml:space="preserve"> </w:t>
      </w:r>
    </w:p>
    <w:p w14:paraId="5326CEE3" w14:textId="1526A5D1" w:rsidR="6C5B2A91" w:rsidRDefault="6C5B2A91" w:rsidP="35C9064B">
      <w:p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L</w:t>
      </w:r>
      <w:r w:rsidR="27469AEA" w:rsidRPr="667285CD">
        <w:rPr>
          <w:rFonts w:ascii="Palatino Linotype" w:eastAsia="Palatino Linotype" w:hAnsi="Palatino Linotype" w:cs="Palatino Linotype"/>
          <w:lang w:val="es-ES"/>
        </w:rPr>
        <w:t xml:space="preserve">a </w:t>
      </w:r>
      <w:r w:rsidR="1871B694" w:rsidRPr="667285CD">
        <w:rPr>
          <w:rFonts w:ascii="Palatino Linotype" w:eastAsia="Palatino Linotype" w:hAnsi="Palatino Linotype" w:cs="Palatino Linotype"/>
          <w:lang w:val="es-ES"/>
        </w:rPr>
        <w:t>definición</w:t>
      </w:r>
      <w:r w:rsidR="27469AEA" w:rsidRPr="667285CD">
        <w:rPr>
          <w:rFonts w:ascii="Palatino Linotype" w:eastAsia="Palatino Linotype" w:hAnsi="Palatino Linotype" w:cs="Palatino Linotype"/>
          <w:lang w:val="es-ES"/>
        </w:rPr>
        <w:t xml:space="preserve"> de </w:t>
      </w:r>
      <w:r w:rsidR="7415341D" w:rsidRPr="667285CD">
        <w:rPr>
          <w:rFonts w:ascii="Palatino Linotype" w:eastAsia="Palatino Linotype" w:hAnsi="Palatino Linotype" w:cs="Palatino Linotype"/>
          <w:lang w:val="es-ES"/>
        </w:rPr>
        <w:t>líneas</w:t>
      </w:r>
      <w:r w:rsidR="27469AEA" w:rsidRPr="667285CD">
        <w:rPr>
          <w:rFonts w:ascii="Palatino Linotype" w:eastAsia="Palatino Linotype" w:hAnsi="Palatino Linotype" w:cs="Palatino Linotype"/>
          <w:lang w:val="es-ES"/>
        </w:rPr>
        <w:t xml:space="preserve"> </w:t>
      </w:r>
      <w:r w:rsidR="049CDAC9" w:rsidRPr="667285CD">
        <w:rPr>
          <w:rFonts w:ascii="Palatino Linotype" w:eastAsia="Palatino Linotype" w:hAnsi="Palatino Linotype" w:cs="Palatino Linotype"/>
          <w:lang w:val="es-ES"/>
        </w:rPr>
        <w:t>estratégica</w:t>
      </w:r>
      <w:r w:rsidR="27469AEA" w:rsidRPr="667285CD">
        <w:rPr>
          <w:rFonts w:ascii="Palatino Linotype" w:eastAsia="Palatino Linotype" w:hAnsi="Palatino Linotype" w:cs="Palatino Linotype"/>
          <w:lang w:val="es-ES"/>
        </w:rPr>
        <w:t xml:space="preserve"> se enfoca </w:t>
      </w:r>
      <w:r w:rsidR="00D77AED">
        <w:rPr>
          <w:rFonts w:ascii="Palatino Linotype" w:eastAsia="Palatino Linotype" w:hAnsi="Palatino Linotype" w:cs="Palatino Linotype"/>
          <w:lang w:val="es-ES"/>
        </w:rPr>
        <w:t>en</w:t>
      </w:r>
      <w:r w:rsidR="00D77AED" w:rsidRPr="667285CD">
        <w:rPr>
          <w:rFonts w:ascii="Palatino Linotype" w:eastAsia="Palatino Linotype" w:hAnsi="Palatino Linotype" w:cs="Palatino Linotype"/>
          <w:lang w:val="es-ES"/>
        </w:rPr>
        <w:t xml:space="preserve"> </w:t>
      </w:r>
      <w:r w:rsidR="27469AEA" w:rsidRPr="667285CD">
        <w:rPr>
          <w:rFonts w:ascii="Palatino Linotype" w:eastAsia="Palatino Linotype" w:hAnsi="Palatino Linotype" w:cs="Palatino Linotype"/>
          <w:lang w:val="es-ES"/>
        </w:rPr>
        <w:t xml:space="preserve">dar coherencia a la </w:t>
      </w:r>
      <w:r w:rsidR="3CB89F39" w:rsidRPr="667285CD">
        <w:rPr>
          <w:rFonts w:ascii="Palatino Linotype" w:eastAsia="Palatino Linotype" w:hAnsi="Palatino Linotype" w:cs="Palatino Linotype"/>
          <w:lang w:val="es-ES"/>
        </w:rPr>
        <w:t>implementación</w:t>
      </w:r>
      <w:r w:rsidR="27469AEA" w:rsidRPr="667285CD">
        <w:rPr>
          <w:rFonts w:ascii="Palatino Linotype" w:eastAsia="Palatino Linotype" w:hAnsi="Palatino Linotype" w:cs="Palatino Linotype"/>
          <w:lang w:val="es-ES"/>
        </w:rPr>
        <w:t xml:space="preserve"> </w:t>
      </w:r>
      <w:r w:rsidR="00D77AED">
        <w:rPr>
          <w:rFonts w:ascii="Palatino Linotype" w:eastAsia="Palatino Linotype" w:hAnsi="Palatino Linotype" w:cs="Palatino Linotype"/>
          <w:lang w:val="es-ES"/>
        </w:rPr>
        <w:t xml:space="preserve">del Plan Maestro </w:t>
      </w:r>
      <w:r w:rsidR="27469AEA" w:rsidRPr="667285CD">
        <w:rPr>
          <w:rFonts w:ascii="Palatino Linotype" w:eastAsia="Palatino Linotype" w:hAnsi="Palatino Linotype" w:cs="Palatino Linotype"/>
          <w:lang w:val="es-ES"/>
        </w:rPr>
        <w:t xml:space="preserve">abordando </w:t>
      </w:r>
      <w:r w:rsidR="75F5FB2C" w:rsidRPr="667285CD">
        <w:rPr>
          <w:rFonts w:ascii="Palatino Linotype" w:eastAsia="Palatino Linotype" w:hAnsi="Palatino Linotype" w:cs="Palatino Linotype"/>
          <w:lang w:val="es-ES"/>
        </w:rPr>
        <w:t xml:space="preserve">las brechas y desafíos en </w:t>
      </w:r>
      <w:r w:rsidRPr="667285CD">
        <w:rPr>
          <w:rFonts w:ascii="Palatino Linotype" w:eastAsia="Palatino Linotype" w:hAnsi="Palatino Linotype" w:cs="Palatino Linotype"/>
          <w:lang w:val="es-ES"/>
        </w:rPr>
        <w:t>gobernanza,</w:t>
      </w:r>
      <w:r w:rsidR="3D8E00ED" w:rsidRPr="667285CD">
        <w:rPr>
          <w:rFonts w:ascii="Palatino Linotype" w:eastAsia="Palatino Linotype" w:hAnsi="Palatino Linotype" w:cs="Palatino Linotype"/>
          <w:lang w:val="es-ES"/>
        </w:rPr>
        <w:t xml:space="preserve"> redes de colaboración, i</w:t>
      </w:r>
      <w:r w:rsidRPr="667285CD">
        <w:rPr>
          <w:rFonts w:ascii="Palatino Linotype" w:eastAsia="Palatino Linotype" w:hAnsi="Palatino Linotype" w:cs="Palatino Linotype"/>
          <w:lang w:val="es-ES"/>
        </w:rPr>
        <w:t>nfraestructura</w:t>
      </w:r>
      <w:r w:rsidR="2E6CC02F" w:rsidRPr="667285CD">
        <w:rPr>
          <w:rFonts w:ascii="Palatino Linotype" w:eastAsia="Palatino Linotype" w:hAnsi="Palatino Linotype" w:cs="Palatino Linotype"/>
          <w:lang w:val="es-ES"/>
        </w:rPr>
        <w:t>,</w:t>
      </w:r>
      <w:r w:rsidR="055D08BD" w:rsidRPr="667285CD">
        <w:rPr>
          <w:rFonts w:ascii="Palatino Linotype" w:eastAsia="Palatino Linotype" w:hAnsi="Palatino Linotype" w:cs="Palatino Linotype"/>
          <w:lang w:val="es-ES"/>
        </w:rPr>
        <w:t xml:space="preserve"> </w:t>
      </w:r>
      <w:r w:rsidR="22BED09B" w:rsidRPr="667285CD">
        <w:rPr>
          <w:rFonts w:ascii="Palatino Linotype" w:eastAsia="Palatino Linotype" w:hAnsi="Palatino Linotype" w:cs="Palatino Linotype"/>
          <w:lang w:val="es-ES"/>
        </w:rPr>
        <w:t xml:space="preserve">falta de conocimientos </w:t>
      </w:r>
      <w:r w:rsidR="0FD07CF9" w:rsidRPr="667285CD">
        <w:rPr>
          <w:rFonts w:ascii="Palatino Linotype" w:eastAsia="Palatino Linotype" w:hAnsi="Palatino Linotype" w:cs="Palatino Linotype"/>
          <w:lang w:val="es-ES"/>
        </w:rPr>
        <w:t>en te</w:t>
      </w:r>
      <w:r w:rsidR="40AB3E87" w:rsidRPr="667285CD">
        <w:rPr>
          <w:rFonts w:ascii="Palatino Linotype" w:eastAsia="Palatino Linotype" w:hAnsi="Palatino Linotype" w:cs="Palatino Linotype"/>
          <w:lang w:val="es-ES"/>
        </w:rPr>
        <w:t xml:space="preserve">mas </w:t>
      </w:r>
      <w:r w:rsidR="48ABEA11" w:rsidRPr="667285CD">
        <w:rPr>
          <w:rFonts w:ascii="Palatino Linotype" w:eastAsia="Palatino Linotype" w:hAnsi="Palatino Linotype" w:cs="Palatino Linotype"/>
          <w:lang w:val="es-ES"/>
        </w:rPr>
        <w:t>hídricos. Todas</w:t>
      </w:r>
      <w:r w:rsidR="104940CD" w:rsidRPr="667285CD">
        <w:rPr>
          <w:rFonts w:ascii="Palatino Linotype" w:eastAsia="Palatino Linotype" w:hAnsi="Palatino Linotype" w:cs="Palatino Linotype"/>
          <w:lang w:val="es-ES"/>
        </w:rPr>
        <w:t xml:space="preserve"> competencias</w:t>
      </w:r>
      <w:r w:rsidR="48ABEA11" w:rsidRPr="667285CD">
        <w:rPr>
          <w:rFonts w:ascii="Palatino Linotype" w:eastAsia="Palatino Linotype" w:hAnsi="Palatino Linotype" w:cs="Palatino Linotype"/>
          <w:lang w:val="es-ES"/>
        </w:rPr>
        <w:t xml:space="preserve"> enfocadas en el desarrollo de </w:t>
      </w:r>
      <w:r w:rsidR="002DE48C" w:rsidRPr="667285CD">
        <w:rPr>
          <w:rFonts w:ascii="Palatino Linotype" w:eastAsia="Palatino Linotype" w:hAnsi="Palatino Linotype" w:cs="Palatino Linotype"/>
          <w:lang w:val="es-ES"/>
        </w:rPr>
        <w:t xml:space="preserve">capacidades </w:t>
      </w:r>
      <w:r w:rsidR="4A14B92F" w:rsidRPr="667285CD">
        <w:rPr>
          <w:rFonts w:ascii="Palatino Linotype" w:eastAsia="Palatino Linotype" w:hAnsi="Palatino Linotype" w:cs="Palatino Linotype"/>
          <w:lang w:val="es-ES"/>
        </w:rPr>
        <w:t>necesarias</w:t>
      </w:r>
      <w:r w:rsidR="48ABEA11" w:rsidRPr="667285CD">
        <w:rPr>
          <w:rFonts w:ascii="Palatino Linotype" w:eastAsia="Palatino Linotype" w:hAnsi="Palatino Linotype" w:cs="Palatino Linotype"/>
          <w:lang w:val="es-ES"/>
        </w:rPr>
        <w:t xml:space="preserve"> para </w:t>
      </w:r>
      <w:r w:rsidRPr="667285CD">
        <w:rPr>
          <w:rFonts w:ascii="Palatino Linotype" w:eastAsia="Palatino Linotype" w:hAnsi="Palatino Linotype" w:cs="Palatino Linotype"/>
          <w:lang w:val="es-ES"/>
        </w:rPr>
        <w:t xml:space="preserve">gestión </w:t>
      </w:r>
      <w:r w:rsidR="4A43280C" w:rsidRPr="667285CD">
        <w:rPr>
          <w:rFonts w:ascii="Palatino Linotype" w:eastAsia="Palatino Linotype" w:hAnsi="Palatino Linotype" w:cs="Palatino Linotype"/>
          <w:lang w:val="es-ES"/>
        </w:rPr>
        <w:t>hídrica</w:t>
      </w:r>
      <w:r w:rsidRPr="667285CD">
        <w:rPr>
          <w:rFonts w:ascii="Palatino Linotype" w:eastAsia="Palatino Linotype" w:hAnsi="Palatino Linotype" w:cs="Palatino Linotype"/>
          <w:lang w:val="es-ES"/>
        </w:rPr>
        <w:t>.</w:t>
      </w:r>
    </w:p>
    <w:p w14:paraId="474E8A34" w14:textId="09E82EA2" w:rsidR="35C9064B" w:rsidRDefault="35C9064B" w:rsidP="35C9064B">
      <w:pPr>
        <w:jc w:val="both"/>
        <w:rPr>
          <w:rFonts w:ascii="Palatino Linotype" w:eastAsia="Palatino Linotype" w:hAnsi="Palatino Linotype" w:cs="Palatino Linotype"/>
          <w:lang w:val="es-ES"/>
        </w:rPr>
      </w:pPr>
    </w:p>
    <w:p w14:paraId="475D302B" w14:textId="1DA00CD8" w:rsidR="00453440" w:rsidRDefault="3FA4E8D0" w:rsidP="1E611A27">
      <w:pPr>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El Plan M</w:t>
      </w:r>
      <w:r w:rsidR="38F06041" w:rsidRPr="667285CD">
        <w:rPr>
          <w:rFonts w:ascii="Palatino Linotype" w:eastAsia="Palatino Linotype" w:hAnsi="Palatino Linotype" w:cs="Palatino Linotype"/>
          <w:lang w:val="es-ES"/>
        </w:rPr>
        <w:t>aestro</w:t>
      </w:r>
      <w:r w:rsidR="34CFE06C" w:rsidRPr="667285CD">
        <w:rPr>
          <w:rFonts w:ascii="Palatino Linotype" w:eastAsia="Palatino Linotype" w:hAnsi="Palatino Linotype" w:cs="Palatino Linotype"/>
          <w:lang w:val="es-ES"/>
        </w:rPr>
        <w:t xml:space="preserve"> tiene un alcance local y</w:t>
      </w:r>
      <w:r w:rsidR="38F06041" w:rsidRPr="667285CD">
        <w:rPr>
          <w:rFonts w:ascii="Palatino Linotype" w:eastAsia="Palatino Linotype" w:hAnsi="Palatino Linotype" w:cs="Palatino Linotype"/>
          <w:lang w:val="es-ES"/>
        </w:rPr>
        <w:t xml:space="preserve"> se ha estructurado en c</w:t>
      </w:r>
      <w:r w:rsidR="36A01F20" w:rsidRPr="667285CD">
        <w:rPr>
          <w:rFonts w:ascii="Palatino Linotype" w:eastAsia="Palatino Linotype" w:hAnsi="Palatino Linotype" w:cs="Palatino Linotype"/>
          <w:lang w:val="es-ES"/>
        </w:rPr>
        <w:t>uatro</w:t>
      </w:r>
      <w:r w:rsidR="38F06041" w:rsidRPr="667285CD">
        <w:rPr>
          <w:rFonts w:ascii="Palatino Linotype" w:eastAsia="Palatino Linotype" w:hAnsi="Palatino Linotype" w:cs="Palatino Linotype"/>
          <w:lang w:val="es-ES"/>
        </w:rPr>
        <w:t xml:space="preserve"> líneas estratégicas</w:t>
      </w:r>
      <w:r w:rsidR="729B254C" w:rsidRPr="667285CD">
        <w:rPr>
          <w:rFonts w:ascii="Palatino Linotype" w:eastAsia="Palatino Linotype" w:hAnsi="Palatino Linotype" w:cs="Palatino Linotype"/>
          <w:lang w:val="es-ES"/>
        </w:rPr>
        <w:t xml:space="preserve"> </w:t>
      </w:r>
      <w:r w:rsidR="6FE17AA8" w:rsidRPr="667285CD">
        <w:rPr>
          <w:rFonts w:ascii="Palatino Linotype" w:eastAsia="Palatino Linotype" w:hAnsi="Palatino Linotype" w:cs="Palatino Linotype"/>
          <w:lang w:val="es-ES"/>
        </w:rPr>
        <w:t xml:space="preserve">enfocada en resolver los objetivos </w:t>
      </w:r>
      <w:r w:rsidR="110A4486" w:rsidRPr="667285CD">
        <w:rPr>
          <w:rFonts w:ascii="Palatino Linotype" w:eastAsia="Palatino Linotype" w:hAnsi="Palatino Linotype" w:cs="Palatino Linotype"/>
          <w:lang w:val="es-ES"/>
        </w:rPr>
        <w:t>específicos (Figura 5). Asimismo, contiene un total de veintidós (22) medidas y se</w:t>
      </w:r>
      <w:r w:rsidR="005A0AB2">
        <w:rPr>
          <w:rFonts w:ascii="Palatino Linotype" w:eastAsia="Palatino Linotype" w:hAnsi="Palatino Linotype" w:cs="Palatino Linotype"/>
          <w:lang w:val="es-ES"/>
        </w:rPr>
        <w:t>t</w:t>
      </w:r>
      <w:r w:rsidR="110A4486" w:rsidRPr="667285CD">
        <w:rPr>
          <w:rFonts w:ascii="Palatino Linotype" w:eastAsia="Palatino Linotype" w:hAnsi="Palatino Linotype" w:cs="Palatino Linotype"/>
          <w:lang w:val="es-ES"/>
        </w:rPr>
        <w:t xml:space="preserve">enta y </w:t>
      </w:r>
      <w:r w:rsidR="005A0AB2">
        <w:rPr>
          <w:rFonts w:ascii="Palatino Linotype" w:eastAsia="Palatino Linotype" w:hAnsi="Palatino Linotype" w:cs="Palatino Linotype"/>
          <w:lang w:val="es-ES"/>
        </w:rPr>
        <w:t>tres</w:t>
      </w:r>
      <w:r w:rsidR="110A4486" w:rsidRPr="667285CD">
        <w:rPr>
          <w:rFonts w:ascii="Palatino Linotype" w:eastAsia="Palatino Linotype" w:hAnsi="Palatino Linotype" w:cs="Palatino Linotype"/>
          <w:lang w:val="es-ES"/>
        </w:rPr>
        <w:t xml:space="preserve"> (</w:t>
      </w:r>
      <w:r w:rsidR="005A0AB2">
        <w:rPr>
          <w:rFonts w:ascii="Palatino Linotype" w:eastAsia="Palatino Linotype" w:hAnsi="Palatino Linotype" w:cs="Palatino Linotype"/>
          <w:lang w:val="es-ES"/>
        </w:rPr>
        <w:t>73</w:t>
      </w:r>
      <w:r w:rsidR="110A4486" w:rsidRPr="667285CD">
        <w:rPr>
          <w:rFonts w:ascii="Palatino Linotype" w:eastAsia="Palatino Linotype" w:hAnsi="Palatino Linotype" w:cs="Palatino Linotype"/>
          <w:lang w:val="es-ES"/>
        </w:rPr>
        <w:t>) acciones</w:t>
      </w:r>
      <w:r w:rsidR="2472B5B4" w:rsidRPr="667285CD">
        <w:rPr>
          <w:rFonts w:ascii="Palatino Linotype" w:eastAsia="Palatino Linotype" w:hAnsi="Palatino Linotype" w:cs="Palatino Linotype"/>
          <w:lang w:val="es-ES"/>
        </w:rPr>
        <w:t xml:space="preserve"> (cuadro).</w:t>
      </w:r>
    </w:p>
    <w:p w14:paraId="7ED8C966" w14:textId="2CED0EAD" w:rsidR="1E4D8BB0" w:rsidRDefault="1E4D8BB0" w:rsidP="667285CD">
      <w:pPr>
        <w:rPr>
          <w:rFonts w:ascii="Palatino Linotype" w:eastAsia="Palatino Linotype" w:hAnsi="Palatino Linotype" w:cs="Palatino Linotype"/>
        </w:rPr>
      </w:pPr>
      <w:r>
        <w:rPr>
          <w:noProof/>
        </w:rPr>
        <w:lastRenderedPageBreak/>
        <w:drawing>
          <wp:inline distT="0" distB="0" distL="0" distR="0" wp14:anchorId="51DDE0A2" wp14:editId="599EB508">
            <wp:extent cx="5499069" cy="3212870"/>
            <wp:effectExtent l="0" t="0" r="0" b="0"/>
            <wp:docPr id="148108445" name="Imagen 14810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99069" cy="3212870"/>
                    </a:xfrm>
                    <a:prstGeom prst="rect">
                      <a:avLst/>
                    </a:prstGeom>
                  </pic:spPr>
                </pic:pic>
              </a:graphicData>
            </a:graphic>
          </wp:inline>
        </w:drawing>
      </w:r>
    </w:p>
    <w:p w14:paraId="5275BC5A" w14:textId="14AA01C9" w:rsidR="63ED5BAF" w:rsidRDefault="545CBA46" w:rsidP="667285CD">
      <w:pPr>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Figura 5: </w:t>
      </w:r>
      <w:r w:rsidR="22719D6E" w:rsidRPr="667285CD">
        <w:rPr>
          <w:rFonts w:ascii="Palatino Linotype" w:eastAsia="Palatino Linotype" w:hAnsi="Palatino Linotype" w:cs="Palatino Linotype"/>
          <w:lang w:val="es-ES"/>
        </w:rPr>
        <w:t xml:space="preserve">Modelo de implementación para el Plan maestro </w:t>
      </w:r>
    </w:p>
    <w:p w14:paraId="3D00783E" w14:textId="0AD20605" w:rsidR="1E611A27" w:rsidRDefault="1E611A27" w:rsidP="667285CD">
      <w:pPr>
        <w:rPr>
          <w:rFonts w:ascii="Palatino Linotype" w:eastAsia="Palatino Linotype" w:hAnsi="Palatino Linotype" w:cs="Palatino Linotype"/>
        </w:rPr>
      </w:pPr>
    </w:p>
    <w:tbl>
      <w:tblPr>
        <w:tblStyle w:val="Tablaconcuadrcula4-nfasis3"/>
        <w:tblW w:w="0" w:type="auto"/>
        <w:tblLayout w:type="fixed"/>
        <w:tblLook w:val="04A0" w:firstRow="1" w:lastRow="0" w:firstColumn="1" w:lastColumn="0" w:noHBand="0" w:noVBand="1"/>
      </w:tblPr>
      <w:tblGrid>
        <w:gridCol w:w="8828"/>
      </w:tblGrid>
      <w:tr w:rsidR="1E611A27" w14:paraId="6E72BE2A"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196B24"/>
              <w:bottom w:val="single" w:sz="8" w:space="0" w:color="196B24"/>
              <w:right w:val="single" w:sz="8" w:space="0" w:color="196B24"/>
            </w:tcBorders>
            <w:shd w:val="clear" w:color="auto" w:fill="196B24"/>
            <w:tcMar>
              <w:left w:w="108" w:type="dxa"/>
              <w:right w:w="108" w:type="dxa"/>
            </w:tcMar>
          </w:tcPr>
          <w:p w14:paraId="01D97AEB" w14:textId="6CE8CF6C" w:rsidR="1E611A27" w:rsidRDefault="54A95A08" w:rsidP="667285CD">
            <w:pPr>
              <w:rPr>
                <w:rFonts w:ascii="Palatino Linotype" w:eastAsia="Palatino Linotype" w:hAnsi="Palatino Linotype" w:cs="Palatino Linotype"/>
              </w:rPr>
            </w:pPr>
            <w:r w:rsidRPr="667285CD">
              <w:rPr>
                <w:rFonts w:ascii="Palatino Linotype" w:eastAsia="Palatino Linotype" w:hAnsi="Palatino Linotype" w:cs="Palatino Linotype"/>
              </w:rPr>
              <w:t>LE1. GOBERNANZA Y CAPACIDADES LOCALES</w:t>
            </w:r>
          </w:p>
        </w:tc>
      </w:tr>
      <w:tr w:rsidR="1E611A27" w14:paraId="0971321A"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47D459"/>
              <w:bottom w:val="single" w:sz="8" w:space="0" w:color="47D459"/>
              <w:right w:val="single" w:sz="8" w:space="0" w:color="47D459"/>
            </w:tcBorders>
            <w:shd w:val="clear" w:color="auto" w:fill="C1F0C7"/>
            <w:tcMar>
              <w:left w:w="108" w:type="dxa"/>
              <w:right w:w="108" w:type="dxa"/>
            </w:tcMar>
          </w:tcPr>
          <w:p w14:paraId="0F17A6F1" w14:textId="3226A159"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Articular una mesa de trabajo que integre actores relevantes.</w:t>
            </w:r>
          </w:p>
        </w:tc>
      </w:tr>
      <w:tr w:rsidR="1E611A27" w14:paraId="6F9CAE11"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3062DE3E" w14:textId="5BB0E03B"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Contratación de consultoría especializada en gobernanza.</w:t>
            </w:r>
          </w:p>
        </w:tc>
      </w:tr>
      <w:tr w:rsidR="1E611A27" w14:paraId="1EBF59F1" w14:textId="77777777" w:rsidTr="667285C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4718A7FF" w14:textId="488D57CB"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Realizar capacitaciones en gestión organizacional de recurso hídrico.</w:t>
            </w:r>
          </w:p>
        </w:tc>
      </w:tr>
      <w:tr w:rsidR="1E611A27" w14:paraId="3587DE89"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591E77B6" w14:textId="4B0B916E"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Fortalecer la organización comunitaria encargada de la gestión hídrica</w:t>
            </w:r>
            <w:r w:rsidR="01EF6662" w:rsidRPr="667285CD">
              <w:rPr>
                <w:rFonts w:ascii="Palatino Linotype" w:eastAsia="Palatino Linotype" w:hAnsi="Palatino Linotype" w:cs="Palatino Linotype"/>
              </w:rPr>
              <w:t>.</w:t>
            </w:r>
          </w:p>
        </w:tc>
      </w:tr>
      <w:tr w:rsidR="1E611A27" w14:paraId="1AF39464"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57F27819" w14:textId="333ECCD0"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Realizar talleres para educar a la comunidad sobre ciclo hidrológico.</w:t>
            </w:r>
          </w:p>
        </w:tc>
      </w:tr>
      <w:tr w:rsidR="1E611A27" w14:paraId="31036D3D"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72307C2E" w14:textId="2D363E1D"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Sistematizar la información local existente.</w:t>
            </w:r>
          </w:p>
        </w:tc>
      </w:tr>
      <w:tr w:rsidR="1E611A27" w14:paraId="34BDBD3F"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269981C2" w14:textId="78017E4B"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Definición de un presupuesto para la implementación del plan</w:t>
            </w:r>
          </w:p>
        </w:tc>
      </w:tr>
      <w:tr w:rsidR="1E611A27" w14:paraId="13243426"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196B24"/>
              <w:bottom w:val="single" w:sz="8" w:space="0" w:color="196B24"/>
              <w:right w:val="single" w:sz="8" w:space="0" w:color="196B24"/>
            </w:tcBorders>
            <w:shd w:val="clear" w:color="auto" w:fill="196B24"/>
            <w:tcMar>
              <w:left w:w="108" w:type="dxa"/>
              <w:right w:w="108" w:type="dxa"/>
            </w:tcMar>
          </w:tcPr>
          <w:p w14:paraId="47EC002B" w14:textId="23CB31C8" w:rsidR="1E611A27" w:rsidRDefault="54A95A08" w:rsidP="667285CD">
            <w:pPr>
              <w:rPr>
                <w:rFonts w:ascii="Palatino Linotype" w:eastAsia="Palatino Linotype" w:hAnsi="Palatino Linotype" w:cs="Palatino Linotype"/>
                <w:color w:val="FFFFFF" w:themeColor="background1"/>
              </w:rPr>
            </w:pPr>
            <w:r w:rsidRPr="667285CD">
              <w:rPr>
                <w:rFonts w:ascii="Palatino Linotype" w:eastAsia="Palatino Linotype" w:hAnsi="Palatino Linotype" w:cs="Palatino Linotype"/>
                <w:color w:val="FFFFFF" w:themeColor="background1"/>
              </w:rPr>
              <w:t>LE2. INFRAESTRUCTURA, EQUIPAMIENTO Y CONECTIVIDAD</w:t>
            </w:r>
          </w:p>
        </w:tc>
      </w:tr>
      <w:tr w:rsidR="1E611A27" w14:paraId="7E951AE3"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47D459"/>
              <w:bottom w:val="single" w:sz="8" w:space="0" w:color="47D459"/>
              <w:right w:val="single" w:sz="8" w:space="0" w:color="47D459"/>
            </w:tcBorders>
            <w:shd w:val="clear" w:color="auto" w:fill="C1F0C7"/>
            <w:tcMar>
              <w:left w:w="108" w:type="dxa"/>
              <w:right w:w="108" w:type="dxa"/>
            </w:tcMar>
          </w:tcPr>
          <w:p w14:paraId="2F628E3A" w14:textId="06FD2E91"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Mejorar la infraestructura hídrica para mejorar la eficiencia, disminuir las pérdidas de agua y mejorar la distribución. </w:t>
            </w:r>
          </w:p>
        </w:tc>
      </w:tr>
      <w:tr w:rsidR="1E611A27" w14:paraId="372564B5"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04A6DC4E" w14:textId="60201A63"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 xml:space="preserve">Generar estudios de prospección hídrica de nuevas fuentes, para evaluar la construcción de nuevos pozos. </w:t>
            </w:r>
          </w:p>
        </w:tc>
      </w:tr>
      <w:tr w:rsidR="1E611A27" w14:paraId="78280C63"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7B9A5C24" w14:textId="5DD77A70"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Implementación de un sistema de saneamiento y tratamiento de aguas.</w:t>
            </w:r>
          </w:p>
        </w:tc>
      </w:tr>
      <w:tr w:rsidR="1E611A27" w14:paraId="529A573B"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3B6475FD" w14:textId="6C11124E"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 xml:space="preserve">Impulsar proyectos de abastecimiento energético para cubrir las necesidades de las comunidades. </w:t>
            </w:r>
          </w:p>
        </w:tc>
      </w:tr>
      <w:tr w:rsidR="1E611A27" w14:paraId="2A9E6F01"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45B52E9F" w14:textId="26B9D987" w:rsidR="1E611A27" w:rsidRDefault="54A95A08" w:rsidP="667285CD">
            <w:pPr>
              <w:pStyle w:val="Prrafodelista"/>
              <w:numPr>
                <w:ilvl w:val="1"/>
                <w:numId w:val="24"/>
              </w:numPr>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Impulsar proyectos de mejoramiento y mantención de caminos para facilitar la accesibilidad y control de derrumbes.  </w:t>
            </w:r>
          </w:p>
        </w:tc>
      </w:tr>
      <w:tr w:rsidR="1E611A27" w14:paraId="5BB83C47"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66DCDC6C" w14:textId="384AD02F"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Instalación de estación meteorológica.</w:t>
            </w:r>
          </w:p>
        </w:tc>
      </w:tr>
      <w:tr w:rsidR="1E611A27" w14:paraId="1A032BA5"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196B24"/>
              <w:bottom w:val="single" w:sz="8" w:space="0" w:color="196B24"/>
              <w:right w:val="single" w:sz="8" w:space="0" w:color="196B24"/>
            </w:tcBorders>
            <w:shd w:val="clear" w:color="auto" w:fill="196B24"/>
            <w:tcMar>
              <w:left w:w="108" w:type="dxa"/>
              <w:right w:w="108" w:type="dxa"/>
            </w:tcMar>
          </w:tcPr>
          <w:p w14:paraId="4B84A359" w14:textId="2B45CA8D" w:rsidR="7A3306A1" w:rsidRDefault="70FD9D0C" w:rsidP="667285CD">
            <w:pPr>
              <w:rPr>
                <w:rFonts w:ascii="Palatino Linotype" w:eastAsia="Palatino Linotype" w:hAnsi="Palatino Linotype" w:cs="Palatino Linotype"/>
                <w:color w:val="FFFFFF" w:themeColor="background1"/>
              </w:rPr>
            </w:pPr>
            <w:r w:rsidRPr="667285CD">
              <w:rPr>
                <w:rFonts w:ascii="Palatino Linotype" w:eastAsia="Palatino Linotype" w:hAnsi="Palatino Linotype" w:cs="Palatino Linotype"/>
                <w:color w:val="FFFFFF" w:themeColor="background1"/>
              </w:rPr>
              <w:t>L</w:t>
            </w:r>
            <w:r w:rsidR="54A95A08" w:rsidRPr="667285CD">
              <w:rPr>
                <w:rFonts w:ascii="Palatino Linotype" w:eastAsia="Palatino Linotype" w:hAnsi="Palatino Linotype" w:cs="Palatino Linotype"/>
                <w:color w:val="FFFFFF" w:themeColor="background1"/>
              </w:rPr>
              <w:t>E3. SOSTENIBILIDAD Y ADAPTACIÓN AL CAMBIO CLIMÁTICO</w:t>
            </w:r>
          </w:p>
        </w:tc>
      </w:tr>
      <w:tr w:rsidR="1E611A27" w14:paraId="754261FD"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47D459"/>
              <w:bottom w:val="single" w:sz="8" w:space="0" w:color="47D459"/>
              <w:right w:val="single" w:sz="8" w:space="0" w:color="47D459"/>
            </w:tcBorders>
            <w:shd w:val="clear" w:color="auto" w:fill="C1F0C7"/>
            <w:tcMar>
              <w:left w:w="108" w:type="dxa"/>
              <w:right w:w="108" w:type="dxa"/>
            </w:tcMar>
          </w:tcPr>
          <w:p w14:paraId="693D5DDD" w14:textId="3065C45D" w:rsidR="1E611A27" w:rsidRDefault="54A95A08" w:rsidP="667285CD">
            <w:pPr>
              <w:pStyle w:val="Prrafodelista"/>
              <w:numPr>
                <w:ilvl w:val="1"/>
                <w:numId w:val="24"/>
              </w:numPr>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Fomentar la colaboración </w:t>
            </w:r>
            <w:r w:rsidR="28BBB5D2" w:rsidRPr="667285CD">
              <w:rPr>
                <w:rFonts w:ascii="Palatino Linotype" w:eastAsia="Palatino Linotype" w:hAnsi="Palatino Linotype" w:cs="Palatino Linotype"/>
                <w:color w:val="000000" w:themeColor="text1"/>
                <w:lang w:val="es-ES"/>
              </w:rPr>
              <w:t>y alianzas estratégicas.</w:t>
            </w:r>
            <w:r w:rsidRPr="667285CD">
              <w:rPr>
                <w:rFonts w:ascii="Palatino Linotype" w:eastAsia="Palatino Linotype" w:hAnsi="Palatino Linotype" w:cs="Palatino Linotype"/>
                <w:color w:val="000000" w:themeColor="text1"/>
                <w:lang w:val="es-ES"/>
              </w:rPr>
              <w:t xml:space="preserve"> </w:t>
            </w:r>
          </w:p>
        </w:tc>
      </w:tr>
      <w:tr w:rsidR="1E611A27" w14:paraId="1DE6E6E6"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46A8C5A9" w14:textId="7D8FF201" w:rsidR="284A41E4" w:rsidRDefault="22FA1F6E" w:rsidP="667285CD">
            <w:pPr>
              <w:pStyle w:val="Prrafodelista"/>
              <w:numPr>
                <w:ilvl w:val="1"/>
                <w:numId w:val="24"/>
              </w:numPr>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Promover el conocimiento local y soluciones basadas en la naturaleza para la gestión del agua.</w:t>
            </w:r>
          </w:p>
        </w:tc>
      </w:tr>
      <w:tr w:rsidR="1E611A27" w14:paraId="117271F4"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26863EA9" w14:textId="0342F262" w:rsidR="284A41E4" w:rsidRDefault="22FA1F6E"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lastRenderedPageBreak/>
              <w:t>Desarrollar capacidades para el uso y mantenimiento de los sistemas de monitoreo hidrométrico.</w:t>
            </w:r>
          </w:p>
        </w:tc>
      </w:tr>
      <w:tr w:rsidR="1E611A27" w14:paraId="7EEF30E4"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5E376D5C" w14:textId="5D5693B4" w:rsidR="284A41E4" w:rsidRDefault="22FA1F6E"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Promover la participación en el monitoreo y difusión de la información recopilada.</w:t>
            </w:r>
          </w:p>
        </w:tc>
      </w:tr>
      <w:tr w:rsidR="1E611A27" w14:paraId="4882C24E"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6D71D01B" w14:textId="70F474A8" w:rsidR="284A41E4" w:rsidRDefault="22FA1F6E"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Robustecer sistemas de monitoreo hídrico.</w:t>
            </w:r>
          </w:p>
        </w:tc>
      </w:tr>
      <w:tr w:rsidR="1E611A27" w14:paraId="0C39E775"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26AD813D" w14:textId="4CD7D561" w:rsidR="284A41E4" w:rsidRDefault="22FA1F6E"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Generar estrategias para divulgar y promover las tradiciones culturales hídricas locales y su adaptación a las nuevas condiciones</w:t>
            </w:r>
            <w:r w:rsidR="54A95A08" w:rsidRPr="667285CD">
              <w:rPr>
                <w:rFonts w:ascii="Palatino Linotype" w:eastAsia="Palatino Linotype" w:hAnsi="Palatino Linotype" w:cs="Palatino Linotype"/>
              </w:rPr>
              <w:t>.</w:t>
            </w:r>
          </w:p>
        </w:tc>
      </w:tr>
      <w:tr w:rsidR="1E611A27" w14:paraId="3BC398FF"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517B8786" w14:textId="478ACCBB" w:rsidR="024F3446" w:rsidRDefault="25D7C34C" w:rsidP="667285CD">
            <w:pPr>
              <w:pStyle w:val="Prrafodelista"/>
              <w:numPr>
                <w:ilvl w:val="1"/>
                <w:numId w:val="24"/>
              </w:numPr>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lang w:val="es-ES"/>
              </w:rPr>
              <w:t xml:space="preserve">Fomentar prácticas agrícolas sostenibles. </w:t>
            </w:r>
            <w:r w:rsidR="54A95A08" w:rsidRPr="667285CD">
              <w:rPr>
                <w:rFonts w:ascii="Palatino Linotype" w:eastAsia="Palatino Linotype" w:hAnsi="Palatino Linotype" w:cs="Palatino Linotype"/>
                <w:color w:val="000000" w:themeColor="text1"/>
                <w:lang w:val="es-ES"/>
              </w:rPr>
              <w:t xml:space="preserve"> </w:t>
            </w:r>
          </w:p>
        </w:tc>
      </w:tr>
      <w:tr w:rsidR="1E611A27" w14:paraId="577E114A"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196B24"/>
              <w:bottom w:val="single" w:sz="8" w:space="0" w:color="196B24"/>
              <w:right w:val="single" w:sz="8" w:space="0" w:color="196B24"/>
            </w:tcBorders>
            <w:shd w:val="clear" w:color="auto" w:fill="196B24"/>
            <w:tcMar>
              <w:left w:w="108" w:type="dxa"/>
              <w:right w:w="108" w:type="dxa"/>
            </w:tcMar>
          </w:tcPr>
          <w:p w14:paraId="56347422" w14:textId="39CD16D4" w:rsidR="1E611A27" w:rsidRDefault="54A95A08" w:rsidP="667285CD">
            <w:pPr>
              <w:rPr>
                <w:rFonts w:ascii="Palatino Linotype" w:eastAsia="Palatino Linotype" w:hAnsi="Palatino Linotype" w:cs="Palatino Linotype"/>
                <w:color w:val="FFFFFF" w:themeColor="background1"/>
              </w:rPr>
            </w:pPr>
            <w:r w:rsidRPr="667285CD">
              <w:rPr>
                <w:rFonts w:ascii="Palatino Linotype" w:eastAsia="Palatino Linotype" w:hAnsi="Palatino Linotype" w:cs="Palatino Linotype"/>
                <w:color w:val="FFFFFF" w:themeColor="background1"/>
              </w:rPr>
              <w:t>LE4. GESTIÓN DEL RIESGO Y CONTINGENCIAS</w:t>
            </w:r>
          </w:p>
        </w:tc>
      </w:tr>
      <w:tr w:rsidR="1E611A27" w14:paraId="371B1862"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196B24"/>
              <w:left w:val="single" w:sz="8" w:space="0" w:color="47D459"/>
              <w:bottom w:val="single" w:sz="8" w:space="0" w:color="47D459"/>
              <w:right w:val="single" w:sz="8" w:space="0" w:color="47D459"/>
            </w:tcBorders>
            <w:shd w:val="clear" w:color="auto" w:fill="C1F0C7"/>
            <w:tcMar>
              <w:left w:w="108" w:type="dxa"/>
              <w:right w:w="108" w:type="dxa"/>
            </w:tcMar>
          </w:tcPr>
          <w:p w14:paraId="23F84E9A" w14:textId="0E9382F6" w:rsidR="1E611A27" w:rsidRDefault="54A95A08" w:rsidP="667285CD">
            <w:pPr>
              <w:pStyle w:val="Prrafodelista"/>
              <w:numPr>
                <w:ilvl w:val="1"/>
                <w:numId w:val="24"/>
              </w:num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Diseñar un plan de contingencia ante los periodos de escasez hídrica y eventos extremos.</w:t>
            </w:r>
          </w:p>
        </w:tc>
      </w:tr>
      <w:tr w:rsidR="1E611A27" w14:paraId="6AE6DC15"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26C5FE98" w14:textId="409EB391" w:rsidR="1E611A27" w:rsidRDefault="54A95A08" w:rsidP="667285CD">
            <w:pPr>
              <w:pStyle w:val="Prrafodelista"/>
              <w:numPr>
                <w:ilvl w:val="1"/>
                <w:numId w:val="24"/>
              </w:numPr>
              <w:rPr>
                <w:rFonts w:ascii="Palatino Linotype" w:eastAsia="Palatino Linotype" w:hAnsi="Palatino Linotype" w:cs="Palatino Linotype"/>
              </w:rPr>
            </w:pPr>
            <w:r w:rsidRPr="667285CD">
              <w:rPr>
                <w:rFonts w:ascii="Palatino Linotype" w:eastAsia="Palatino Linotype" w:hAnsi="Palatino Linotype" w:cs="Palatino Linotype"/>
              </w:rPr>
              <w:t>Implementar un sistema de coordinación conjunta y alerta temprana ante eventos de escasez hídrica y emergencias ante eventos extremos.</w:t>
            </w:r>
          </w:p>
        </w:tc>
      </w:tr>
    </w:tbl>
    <w:p w14:paraId="7EE52F7E" w14:textId="1F1A4363" w:rsidR="00453440" w:rsidRDefault="2543B913" w:rsidP="5CB727BC">
      <w:pPr>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Figura </w:t>
      </w:r>
      <w:r w:rsidR="426A015B" w:rsidRPr="667285CD">
        <w:rPr>
          <w:rFonts w:ascii="Palatino Linotype" w:eastAsia="Palatino Linotype" w:hAnsi="Palatino Linotype" w:cs="Palatino Linotype"/>
          <w:lang w:val="es-ES"/>
        </w:rPr>
        <w:t>6</w:t>
      </w:r>
      <w:r w:rsidR="3C39D618" w:rsidRPr="667285CD">
        <w:rPr>
          <w:rFonts w:ascii="Palatino Linotype" w:eastAsia="Palatino Linotype" w:hAnsi="Palatino Linotype" w:cs="Palatino Linotype"/>
          <w:lang w:val="es-ES"/>
        </w:rPr>
        <w:t xml:space="preserve">: </w:t>
      </w:r>
      <w:r w:rsidR="4E9B5B4D" w:rsidRPr="667285CD">
        <w:rPr>
          <w:rFonts w:ascii="Palatino Linotype" w:eastAsia="Palatino Linotype" w:hAnsi="Palatino Linotype" w:cs="Palatino Linotype"/>
          <w:lang w:val="es-ES"/>
        </w:rPr>
        <w:t>Medidas por líneas estratégicas del Plan maestro</w:t>
      </w:r>
    </w:p>
    <w:p w14:paraId="4086A451" w14:textId="4C0636A2" w:rsidR="00453440" w:rsidRDefault="00453440" w:rsidP="5CB727BC">
      <w:pPr>
        <w:rPr>
          <w:rFonts w:ascii="Palatino Linotype" w:eastAsia="Palatino Linotype" w:hAnsi="Palatino Linotype" w:cs="Palatino Linotype"/>
          <w:lang w:val="es-ES"/>
        </w:rPr>
      </w:pPr>
    </w:p>
    <w:p w14:paraId="1BE64C86" w14:textId="6B3C5A73" w:rsidR="00453440" w:rsidRDefault="457DF4D3" w:rsidP="5CB727BC">
      <w:pPr>
        <w:pStyle w:val="Ttulo3"/>
        <w:rPr>
          <w:rFonts w:ascii="Palatino Linotype" w:eastAsia="Palatino Linotype" w:hAnsi="Palatino Linotype" w:cs="Palatino Linotype"/>
          <w:color w:val="7B230B"/>
          <w:sz w:val="40"/>
          <w:szCs w:val="40"/>
          <w:lang w:val="es-ES"/>
        </w:rPr>
      </w:pPr>
      <w:bookmarkStart w:id="13" w:name="_Toc176603890"/>
      <w:r w:rsidRPr="667285CD">
        <w:rPr>
          <w:rFonts w:ascii="Palatino Linotype" w:eastAsia="Palatino Linotype" w:hAnsi="Palatino Linotype" w:cs="Palatino Linotype"/>
          <w:lang w:val="es-ES"/>
        </w:rPr>
        <w:t xml:space="preserve">3.5 ETAPA V: VALIDACIÓN </w:t>
      </w:r>
      <w:r w:rsidR="5C7C8AD7" w:rsidRPr="667285CD">
        <w:rPr>
          <w:rFonts w:ascii="Palatino Linotype" w:eastAsia="Palatino Linotype" w:hAnsi="Palatino Linotype" w:cs="Palatino Linotype"/>
          <w:lang w:val="es-ES"/>
        </w:rPr>
        <w:t>DEL PLAN MAESTRO.</w:t>
      </w:r>
      <w:bookmarkEnd w:id="13"/>
    </w:p>
    <w:p w14:paraId="1E2B5513" w14:textId="5585C25E" w:rsidR="416EDD45" w:rsidRDefault="416EDD45" w:rsidP="1E611A27">
      <w:p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Una vez formulada la primera propuesta </w:t>
      </w:r>
      <w:r w:rsidR="00777791">
        <w:rPr>
          <w:rFonts w:ascii="Palatino Linotype" w:eastAsia="Palatino Linotype" w:hAnsi="Palatino Linotype" w:cs="Palatino Linotype"/>
          <w:lang w:val="es-ES"/>
        </w:rPr>
        <w:t>d</w:t>
      </w:r>
      <w:r w:rsidRPr="667285CD">
        <w:rPr>
          <w:rFonts w:ascii="Palatino Linotype" w:eastAsia="Palatino Linotype" w:hAnsi="Palatino Linotype" w:cs="Palatino Linotype"/>
          <w:lang w:val="es-ES"/>
        </w:rPr>
        <w:t xml:space="preserve">el Plan Maestro este fue sometido a la evaluación de los siguientes expertos en materia de hídrica y de gestión:  </w:t>
      </w:r>
    </w:p>
    <w:p w14:paraId="70F3C6AD" w14:textId="158DC596" w:rsidR="416EDD45" w:rsidRDefault="416EDD45" w:rsidP="667285CD">
      <w:pPr>
        <w:pStyle w:val="Prrafodelista"/>
        <w:numPr>
          <w:ilvl w:val="0"/>
          <w:numId w:val="30"/>
        </w:num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Eduardo Cortes Ingeniero Civil en Obras Civiles, director regional de la Dirección de Obras Hidráulicas en Tarapacá.  </w:t>
      </w:r>
    </w:p>
    <w:p w14:paraId="0A62DE32" w14:textId="2BD7E55D" w:rsidR="416EDD45" w:rsidRDefault="416EDD45" w:rsidP="667285CD">
      <w:pPr>
        <w:pStyle w:val="Prrafodelista"/>
        <w:numPr>
          <w:ilvl w:val="0"/>
          <w:numId w:val="30"/>
        </w:num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Andrés Bello, planificador Regional de Servicio Sanitarios Rurales </w:t>
      </w:r>
    </w:p>
    <w:p w14:paraId="49BC8DA4" w14:textId="2E4D3A51" w:rsidR="416EDD45" w:rsidRDefault="416EDD45" w:rsidP="667285CD">
      <w:pPr>
        <w:pStyle w:val="Prrafodelista"/>
        <w:numPr>
          <w:ilvl w:val="0"/>
          <w:numId w:val="30"/>
        </w:num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Directos de planificación de Servicios </w:t>
      </w:r>
      <w:r w:rsidR="50563E9D" w:rsidRPr="667285CD">
        <w:rPr>
          <w:rFonts w:ascii="Palatino Linotype" w:eastAsia="Palatino Linotype" w:hAnsi="Palatino Linotype" w:cs="Palatino Linotype"/>
          <w:lang w:val="es-ES"/>
        </w:rPr>
        <w:t>Sanitarios Rurales</w:t>
      </w:r>
      <w:r w:rsidRPr="667285CD">
        <w:rPr>
          <w:rFonts w:ascii="Palatino Linotype" w:eastAsia="Palatino Linotype" w:hAnsi="Palatino Linotype" w:cs="Palatino Linotype"/>
          <w:lang w:val="es-ES"/>
        </w:rPr>
        <w:t xml:space="preserve"> de </w:t>
      </w:r>
      <w:proofErr w:type="spellStart"/>
      <w:r w:rsidRPr="667285CD">
        <w:rPr>
          <w:rFonts w:ascii="Palatino Linotype" w:eastAsia="Palatino Linotype" w:hAnsi="Palatino Linotype" w:cs="Palatino Linotype"/>
          <w:lang w:val="es-ES"/>
        </w:rPr>
        <w:t>Tarapaca</w:t>
      </w:r>
      <w:proofErr w:type="spellEnd"/>
      <w:r w:rsidRPr="667285CD">
        <w:rPr>
          <w:rFonts w:ascii="Palatino Linotype" w:eastAsia="Palatino Linotype" w:hAnsi="Palatino Linotype" w:cs="Palatino Linotype"/>
          <w:lang w:val="es-ES"/>
        </w:rPr>
        <w:t xml:space="preserve">. </w:t>
      </w:r>
    </w:p>
    <w:p w14:paraId="1E9FDC4D" w14:textId="0AE3F5F4" w:rsidR="416EDD45" w:rsidRDefault="416EDD45" w:rsidP="667285CD">
      <w:pPr>
        <w:pStyle w:val="Prrafodelista"/>
        <w:numPr>
          <w:ilvl w:val="0"/>
          <w:numId w:val="30"/>
        </w:numPr>
        <w:spacing w:before="80" w:after="6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Petra </w:t>
      </w:r>
      <w:proofErr w:type="spellStart"/>
      <w:r w:rsidRPr="667285CD">
        <w:rPr>
          <w:rFonts w:ascii="Palatino Linotype" w:eastAsia="Palatino Linotype" w:hAnsi="Palatino Linotype" w:cs="Palatino Linotype"/>
          <w:lang w:val="es-ES"/>
        </w:rPr>
        <w:t>Wallem</w:t>
      </w:r>
      <w:proofErr w:type="spellEnd"/>
      <w:r w:rsidRPr="667285CD">
        <w:rPr>
          <w:rFonts w:ascii="Palatino Linotype" w:eastAsia="Palatino Linotype" w:hAnsi="Palatino Linotype" w:cs="Palatino Linotype"/>
          <w:lang w:val="es-ES"/>
        </w:rPr>
        <w:t xml:space="preserve">, Doctora en ecología, experta en implementación de planes de monitoreo socio ecológicos </w:t>
      </w:r>
    </w:p>
    <w:p w14:paraId="29A31D0D" w14:textId="52F99DD1" w:rsidR="416EDD45" w:rsidRDefault="416EDD45" w:rsidP="1F6CAB87">
      <w:pPr>
        <w:pStyle w:val="Prrafodelista"/>
        <w:numPr>
          <w:ilvl w:val="0"/>
          <w:numId w:val="30"/>
        </w:numPr>
        <w:spacing w:before="80" w:after="60"/>
        <w:jc w:val="both"/>
        <w:rPr>
          <w:rFonts w:ascii="Palatino Linotype" w:eastAsia="Palatino Linotype" w:hAnsi="Palatino Linotype" w:cs="Palatino Linotype"/>
          <w:lang w:val="es-ES"/>
        </w:rPr>
      </w:pPr>
      <w:r w:rsidRPr="1F6CAB87">
        <w:rPr>
          <w:rFonts w:ascii="Palatino Linotype" w:eastAsia="Palatino Linotype" w:hAnsi="Palatino Linotype" w:cs="Palatino Linotype"/>
          <w:lang w:val="es-ES"/>
        </w:rPr>
        <w:t>Francisca Ribero, Gerenta general de SMI-ICE Chile de la Universidad de Queensland, experta en Línea de Investigación: Desempeño Social y Gobernanza de Recursos.</w:t>
      </w:r>
    </w:p>
    <w:p w14:paraId="2BB687C4" w14:textId="1DA0782C" w:rsidR="00453440" w:rsidRDefault="48A703C6" w:rsidP="5CB727BC">
      <w:pPr>
        <w:pStyle w:val="Ttulo2"/>
        <w:rPr>
          <w:rFonts w:ascii="Palatino Linotype" w:eastAsia="Palatino Linotype" w:hAnsi="Palatino Linotype" w:cs="Palatino Linotype"/>
        </w:rPr>
      </w:pPr>
      <w:bookmarkStart w:id="14" w:name="_Toc176603891"/>
      <w:r w:rsidRPr="667285CD">
        <w:rPr>
          <w:rFonts w:ascii="Palatino Linotype" w:eastAsia="Palatino Linotype" w:hAnsi="Palatino Linotype" w:cs="Palatino Linotype"/>
        </w:rPr>
        <w:t>4</w:t>
      </w:r>
      <w:r w:rsidR="67C6E3CB" w:rsidRPr="667285CD">
        <w:rPr>
          <w:rFonts w:ascii="Palatino Linotype" w:eastAsia="Palatino Linotype" w:hAnsi="Palatino Linotype" w:cs="Palatino Linotype"/>
        </w:rPr>
        <w:t>. IMPLEMENTACIÓN</w:t>
      </w:r>
      <w:bookmarkEnd w:id="14"/>
    </w:p>
    <w:p w14:paraId="2762F1D2" w14:textId="518CF782" w:rsidR="48FAEA96" w:rsidRDefault="04EAD086" w:rsidP="667285CD">
      <w:pPr>
        <w:pStyle w:val="Ttulo3"/>
        <w:rPr>
          <w:rFonts w:ascii="Palatino Linotype" w:eastAsia="Palatino Linotype" w:hAnsi="Palatino Linotype" w:cs="Palatino Linotype"/>
        </w:rPr>
      </w:pPr>
      <w:bookmarkStart w:id="15" w:name="_Toc176603892"/>
      <w:r w:rsidRPr="667285CD">
        <w:rPr>
          <w:rFonts w:ascii="Palatino Linotype" w:eastAsia="Palatino Linotype" w:hAnsi="Palatino Linotype" w:cs="Palatino Linotype"/>
        </w:rPr>
        <w:t>4</w:t>
      </w:r>
      <w:r w:rsidR="48FAEA96" w:rsidRPr="667285CD">
        <w:rPr>
          <w:rFonts w:ascii="Palatino Linotype" w:eastAsia="Palatino Linotype" w:hAnsi="Palatino Linotype" w:cs="Palatino Linotype"/>
        </w:rPr>
        <w:t>.1 PROGRAMA DE IMPLEMENTACIÓN</w:t>
      </w:r>
      <w:bookmarkEnd w:id="15"/>
      <w:r w:rsidR="48FAEA96" w:rsidRPr="667285CD">
        <w:rPr>
          <w:rFonts w:ascii="Palatino Linotype" w:eastAsia="Palatino Linotype" w:hAnsi="Palatino Linotype" w:cs="Palatino Linotype"/>
        </w:rPr>
        <w:t xml:space="preserve"> </w:t>
      </w:r>
    </w:p>
    <w:p w14:paraId="6D751EC2" w14:textId="4129DB75" w:rsidR="00173B18" w:rsidRDefault="5295B639" w:rsidP="667285CD">
      <w:pPr>
        <w:jc w:val="both"/>
        <w:rPr>
          <w:rFonts w:ascii="Palatino Linotype" w:eastAsia="Palatino Linotype" w:hAnsi="Palatino Linotype" w:cs="Palatino Linotype"/>
          <w:lang w:val="es-ES"/>
        </w:rPr>
      </w:pPr>
      <w:r w:rsidRPr="667285CD">
        <w:rPr>
          <w:rFonts w:ascii="Palatino Linotype" w:eastAsia="Palatino Linotype" w:hAnsi="Palatino Linotype" w:cs="Palatino Linotype"/>
          <w:color w:val="000000" w:themeColor="text1"/>
          <w:sz w:val="20"/>
          <w:szCs w:val="20"/>
          <w:lang w:val="es-ES"/>
        </w:rPr>
        <w:t xml:space="preserve">El cronograma de implementación de las medidas </w:t>
      </w:r>
      <w:r w:rsidR="0AC1584C" w:rsidRPr="667285CD">
        <w:rPr>
          <w:rFonts w:ascii="Palatino Linotype" w:eastAsia="Palatino Linotype" w:hAnsi="Palatino Linotype" w:cs="Palatino Linotype"/>
          <w:color w:val="000000" w:themeColor="text1"/>
          <w:sz w:val="20"/>
          <w:szCs w:val="20"/>
          <w:lang w:val="es-ES"/>
        </w:rPr>
        <w:t xml:space="preserve">se encuentra en </w:t>
      </w:r>
      <w:r w:rsidR="3656FDE7" w:rsidRPr="667285CD">
        <w:rPr>
          <w:rFonts w:ascii="Palatino Linotype" w:eastAsia="Palatino Linotype" w:hAnsi="Palatino Linotype" w:cs="Palatino Linotype"/>
          <w:lang w:val="es-ES"/>
        </w:rPr>
        <w:t>Anexo V</w:t>
      </w:r>
      <w:r w:rsidR="3F3CDC1C" w:rsidRPr="667285CD">
        <w:rPr>
          <w:rFonts w:ascii="Palatino Linotype" w:eastAsia="Palatino Linotype" w:hAnsi="Palatino Linotype" w:cs="Palatino Linotype"/>
          <w:lang w:val="es-ES"/>
        </w:rPr>
        <w:t>: Car</w:t>
      </w:r>
      <w:r w:rsidR="3656FDE7" w:rsidRPr="667285CD">
        <w:rPr>
          <w:rFonts w:ascii="Palatino Linotype" w:eastAsia="Palatino Linotype" w:hAnsi="Palatino Linotype" w:cs="Palatino Linotype"/>
          <w:lang w:val="es-ES"/>
        </w:rPr>
        <w:t xml:space="preserve">ta </w:t>
      </w:r>
      <w:r w:rsidR="259CA0B3" w:rsidRPr="667285CD">
        <w:rPr>
          <w:rFonts w:ascii="Palatino Linotype" w:eastAsia="Palatino Linotype" w:hAnsi="Palatino Linotype" w:cs="Palatino Linotype"/>
          <w:lang w:val="es-ES"/>
        </w:rPr>
        <w:t>Gantt</w:t>
      </w:r>
      <w:r w:rsidR="3656FDE7" w:rsidRPr="667285CD">
        <w:rPr>
          <w:rFonts w:ascii="Palatino Linotype" w:eastAsia="Palatino Linotype" w:hAnsi="Palatino Linotype" w:cs="Palatino Linotype"/>
          <w:lang w:val="es-ES"/>
        </w:rPr>
        <w:t xml:space="preserve"> de </w:t>
      </w:r>
      <w:r w:rsidR="30299F3E" w:rsidRPr="667285CD">
        <w:rPr>
          <w:rFonts w:ascii="Palatino Linotype" w:eastAsia="Palatino Linotype" w:hAnsi="Palatino Linotype" w:cs="Palatino Linotype"/>
          <w:lang w:val="es-ES"/>
        </w:rPr>
        <w:t>implementación</w:t>
      </w:r>
      <w:r w:rsidR="44B1890C" w:rsidRPr="667285CD">
        <w:rPr>
          <w:rFonts w:ascii="Palatino Linotype" w:eastAsia="Palatino Linotype" w:hAnsi="Palatino Linotype" w:cs="Palatino Linotype"/>
          <w:lang w:val="es-ES"/>
        </w:rPr>
        <w:t>.</w:t>
      </w:r>
      <w:r w:rsidR="3656FDE7" w:rsidRPr="667285CD">
        <w:rPr>
          <w:rFonts w:ascii="Palatino Linotype" w:eastAsia="Palatino Linotype" w:hAnsi="Palatino Linotype" w:cs="Palatino Linotype"/>
          <w:lang w:val="es-ES"/>
        </w:rPr>
        <w:t xml:space="preserve"> </w:t>
      </w:r>
      <w:r w:rsidR="138FF029" w:rsidRPr="667285CD">
        <w:rPr>
          <w:rFonts w:ascii="Palatino Linotype" w:eastAsia="Palatino Linotype" w:hAnsi="Palatino Linotype" w:cs="Palatino Linotype"/>
          <w:lang w:val="es-ES"/>
        </w:rPr>
        <w:t xml:space="preserve">Considera una </w:t>
      </w:r>
      <w:r w:rsidR="01F61417" w:rsidRPr="667285CD">
        <w:rPr>
          <w:rFonts w:ascii="Palatino Linotype" w:eastAsia="Palatino Linotype" w:hAnsi="Palatino Linotype" w:cs="Palatino Linotype"/>
          <w:lang w:val="es-ES"/>
        </w:rPr>
        <w:t>ventana</w:t>
      </w:r>
      <w:r w:rsidR="138FF029" w:rsidRPr="667285CD">
        <w:rPr>
          <w:rFonts w:ascii="Palatino Linotype" w:eastAsia="Palatino Linotype" w:hAnsi="Palatino Linotype" w:cs="Palatino Linotype"/>
          <w:lang w:val="es-ES"/>
        </w:rPr>
        <w:t xml:space="preserve"> de tiempo de</w:t>
      </w:r>
      <w:r w:rsidR="41D1C294" w:rsidRPr="667285CD">
        <w:rPr>
          <w:rFonts w:ascii="Palatino Linotype" w:eastAsia="Palatino Linotype" w:hAnsi="Palatino Linotype" w:cs="Palatino Linotype"/>
          <w:lang w:val="es-ES"/>
        </w:rPr>
        <w:t xml:space="preserve"> aproximadamente</w:t>
      </w:r>
      <w:r w:rsidR="138FF029" w:rsidRPr="667285CD">
        <w:rPr>
          <w:rFonts w:ascii="Palatino Linotype" w:eastAsia="Palatino Linotype" w:hAnsi="Palatino Linotype" w:cs="Palatino Linotype"/>
          <w:lang w:val="es-ES"/>
        </w:rPr>
        <w:t xml:space="preserve"> 4 años entre</w:t>
      </w:r>
      <w:r w:rsidR="60EFEF1F" w:rsidRPr="667285CD">
        <w:rPr>
          <w:rFonts w:ascii="Palatino Linotype" w:eastAsia="Palatino Linotype" w:hAnsi="Palatino Linotype" w:cs="Palatino Linotype"/>
          <w:lang w:val="es-ES"/>
        </w:rPr>
        <w:t xml:space="preserve">. </w:t>
      </w:r>
      <w:r w:rsidR="138FF029" w:rsidRPr="667285CD">
        <w:rPr>
          <w:rFonts w:ascii="Palatino Linotype" w:eastAsia="Palatino Linotype" w:hAnsi="Palatino Linotype" w:cs="Palatino Linotype"/>
          <w:lang w:val="es-ES"/>
        </w:rPr>
        <w:t xml:space="preserve"> </w:t>
      </w:r>
      <w:r w:rsidR="5DA3A32D" w:rsidRPr="667285CD">
        <w:rPr>
          <w:rFonts w:ascii="Palatino Linotype" w:eastAsia="Palatino Linotype" w:hAnsi="Palatino Linotype" w:cs="Palatino Linotype"/>
          <w:lang w:val="es-ES"/>
        </w:rPr>
        <w:t xml:space="preserve">La fecha de inicio de cada acción considera aspecto de prioridad y desarrollo de capacidades habilitante </w:t>
      </w:r>
      <w:r w:rsidR="385076DE" w:rsidRPr="667285CD">
        <w:rPr>
          <w:rFonts w:ascii="Palatino Linotype" w:eastAsia="Palatino Linotype" w:hAnsi="Palatino Linotype" w:cs="Palatino Linotype"/>
          <w:lang w:val="es-ES"/>
        </w:rPr>
        <w:t>para</w:t>
      </w:r>
      <w:r w:rsidR="5DA3A32D" w:rsidRPr="667285CD">
        <w:rPr>
          <w:rFonts w:ascii="Palatino Linotype" w:eastAsia="Palatino Linotype" w:hAnsi="Palatino Linotype" w:cs="Palatino Linotype"/>
          <w:lang w:val="es-ES"/>
        </w:rPr>
        <w:t xml:space="preserve"> acciones futuras.</w:t>
      </w:r>
      <w:r w:rsidR="00173B18">
        <w:rPr>
          <w:rFonts w:ascii="Palatino Linotype" w:eastAsia="Palatino Linotype" w:hAnsi="Palatino Linotype" w:cs="Palatino Linotype"/>
          <w:lang w:val="es-ES"/>
        </w:rPr>
        <w:t xml:space="preserve"> </w:t>
      </w:r>
    </w:p>
    <w:p w14:paraId="38F34F92" w14:textId="77777777" w:rsidR="008D6267" w:rsidRDefault="008D6267" w:rsidP="667285CD">
      <w:pPr>
        <w:jc w:val="both"/>
        <w:rPr>
          <w:rFonts w:ascii="Palatino Linotype" w:eastAsia="Palatino Linotype" w:hAnsi="Palatino Linotype" w:cs="Palatino Linotype"/>
          <w:lang w:val="es-ES"/>
        </w:rPr>
      </w:pPr>
    </w:p>
    <w:p w14:paraId="2B6AC4DD" w14:textId="0AE4788D" w:rsidR="008D6267" w:rsidRDefault="0D357E36" w:rsidP="008D6267">
      <w:pPr>
        <w:pStyle w:val="Ttulo3"/>
        <w:rPr>
          <w:rFonts w:ascii="Palatino Linotype" w:eastAsia="Palatino Linotype" w:hAnsi="Palatino Linotype" w:cs="Palatino Linotype"/>
          <w:lang w:val="es-ES"/>
        </w:rPr>
      </w:pPr>
      <w:bookmarkStart w:id="16" w:name="_Toc176603893"/>
      <w:r w:rsidRPr="667285CD">
        <w:rPr>
          <w:rFonts w:ascii="Palatino Linotype" w:eastAsia="Palatino Linotype" w:hAnsi="Palatino Linotype" w:cs="Palatino Linotype"/>
        </w:rPr>
        <w:lastRenderedPageBreak/>
        <w:t>4</w:t>
      </w:r>
      <w:r w:rsidR="48FAEA96" w:rsidRPr="667285CD">
        <w:rPr>
          <w:rFonts w:ascii="Palatino Linotype" w:eastAsia="Palatino Linotype" w:hAnsi="Palatino Linotype" w:cs="Palatino Linotype"/>
        </w:rPr>
        <w:t>.2</w:t>
      </w:r>
      <w:r w:rsidR="008D6267" w:rsidRPr="1F6CAB87">
        <w:rPr>
          <w:rFonts w:ascii="Palatino Linotype" w:eastAsia="Palatino Linotype" w:hAnsi="Palatino Linotype" w:cs="Palatino Linotype"/>
          <w:lang w:val="es-ES"/>
        </w:rPr>
        <w:t xml:space="preserve"> EVALUACIÓN Y MEJORA CONTINUA.</w:t>
      </w:r>
      <w:bookmarkEnd w:id="16"/>
    </w:p>
    <w:p w14:paraId="3A0F2216" w14:textId="77777777" w:rsidR="008D6267" w:rsidRDefault="008D6267" w:rsidP="008D6267">
      <w:pPr>
        <w:spacing w:before="240" w:after="240"/>
        <w:jc w:val="both"/>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Por último, se contempla una última etapa de </w:t>
      </w:r>
      <w:r w:rsidRPr="667285CD">
        <w:rPr>
          <w:rFonts w:ascii="Palatino Linotype" w:eastAsia="Palatino Linotype" w:hAnsi="Palatino Linotype" w:cs="Palatino Linotype"/>
          <w:i/>
          <w:iCs/>
          <w:lang w:val="es-ES"/>
        </w:rPr>
        <w:t>Evaluación y mejora continua</w:t>
      </w:r>
      <w:r w:rsidRPr="667285CD">
        <w:rPr>
          <w:rFonts w:ascii="Palatino Linotype" w:eastAsia="Palatino Linotype" w:hAnsi="Palatino Linotype" w:cs="Palatino Linotype"/>
          <w:lang w:val="es-ES"/>
        </w:rPr>
        <w:t>, enfocada en garantizar una implementación efectiva a largo plazo basado en 5 pasos (Figura 4)</w:t>
      </w:r>
    </w:p>
    <w:p w14:paraId="719B6AA0" w14:textId="77777777" w:rsidR="008D6267" w:rsidRDefault="008D6267" w:rsidP="008D6267">
      <w:pPr>
        <w:spacing w:before="240" w:after="240"/>
        <w:jc w:val="both"/>
        <w:rPr>
          <w:rFonts w:ascii="Palatino Linotype" w:eastAsia="Palatino Linotype" w:hAnsi="Palatino Linotype" w:cs="Palatino Linotype"/>
          <w:lang w:val="es-ES"/>
        </w:rPr>
      </w:pPr>
      <w:r>
        <w:rPr>
          <w:noProof/>
        </w:rPr>
        <w:drawing>
          <wp:inline distT="0" distB="0" distL="0" distR="0" wp14:anchorId="2C28B307" wp14:editId="00DC2195">
            <wp:extent cx="5486876" cy="3212870"/>
            <wp:effectExtent l="0" t="0" r="0" b="0"/>
            <wp:docPr id="2005103893" name="Imagen 20051038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03893" name="Imagen 2005103893"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86876" cy="3212870"/>
                    </a:xfrm>
                    <a:prstGeom prst="rect">
                      <a:avLst/>
                    </a:prstGeom>
                  </pic:spPr>
                </pic:pic>
              </a:graphicData>
            </a:graphic>
          </wp:inline>
        </w:drawing>
      </w:r>
      <w:r>
        <w:br/>
      </w:r>
      <w:r w:rsidRPr="667285CD">
        <w:rPr>
          <w:rFonts w:ascii="Palatino Linotype" w:eastAsia="Palatino Linotype" w:hAnsi="Palatino Linotype" w:cs="Palatino Linotype"/>
          <w:lang w:val="es-ES"/>
        </w:rPr>
        <w:t>Figura 4: Ciclo de evaluación y mejora continua para la implementación.</w:t>
      </w:r>
    </w:p>
    <w:p w14:paraId="725664A6" w14:textId="77777777" w:rsidR="008D6267" w:rsidRDefault="008D6267" w:rsidP="008D6267">
      <w:pPr>
        <w:spacing w:after="120"/>
        <w:jc w:val="both"/>
        <w:rPr>
          <w:rFonts w:ascii="Palatino Linotype" w:eastAsia="Palatino Linotype" w:hAnsi="Palatino Linotype" w:cs="Palatino Linotype"/>
          <w:color w:val="000000" w:themeColor="text1"/>
          <w:sz w:val="20"/>
          <w:szCs w:val="20"/>
          <w:lang w:val="es-ES"/>
        </w:rPr>
      </w:pPr>
      <w:r w:rsidRPr="667285CD">
        <w:rPr>
          <w:rFonts w:ascii="Palatino Linotype" w:eastAsia="Palatino Linotype" w:hAnsi="Palatino Linotype" w:cs="Palatino Linotype"/>
          <w:color w:val="000000" w:themeColor="text1"/>
          <w:sz w:val="20"/>
          <w:szCs w:val="20"/>
          <w:lang w:val="es-ES"/>
        </w:rPr>
        <w:t>La gobernanza del Plan Maestro a nivel local incluye varios componentes clave para asegurar una implementación efectiva y sostenible:</w:t>
      </w:r>
    </w:p>
    <w:p w14:paraId="77601D20" w14:textId="77777777" w:rsidR="008D6267" w:rsidRDefault="008D6267" w:rsidP="008D6267">
      <w:pPr>
        <w:pStyle w:val="Prrafodelista"/>
        <w:numPr>
          <w:ilvl w:val="0"/>
          <w:numId w:val="58"/>
        </w:numPr>
        <w:spacing w:before="200" w:after="200"/>
        <w:jc w:val="both"/>
        <w:rPr>
          <w:rFonts w:ascii="Palatino Linotype" w:eastAsia="Palatino Linotype" w:hAnsi="Palatino Linotype" w:cs="Palatino Linotype"/>
          <w:color w:val="000000" w:themeColor="text1"/>
          <w:sz w:val="20"/>
          <w:szCs w:val="20"/>
        </w:rPr>
      </w:pPr>
      <w:r w:rsidRPr="667285CD">
        <w:rPr>
          <w:rFonts w:ascii="Palatino Linotype" w:eastAsia="Palatino Linotype" w:hAnsi="Palatino Linotype" w:cs="Palatino Linotype"/>
          <w:color w:val="000000" w:themeColor="text1"/>
          <w:sz w:val="20"/>
          <w:szCs w:val="20"/>
        </w:rPr>
        <w:t>Asignación de Responsabilidades: Definir claramente los roles y responsabilidades de cada organización y actor involucrado en la implementación del plan. Cada medida debe tener un responsable principal y un suplente, asegurando su continuidad en la ejecución.</w:t>
      </w:r>
    </w:p>
    <w:p w14:paraId="3D4A5953" w14:textId="77777777" w:rsidR="008D6267" w:rsidRDefault="008D6267" w:rsidP="008D6267">
      <w:pPr>
        <w:pStyle w:val="Prrafodelista"/>
        <w:numPr>
          <w:ilvl w:val="0"/>
          <w:numId w:val="58"/>
        </w:numPr>
        <w:spacing w:before="200" w:after="200"/>
        <w:jc w:val="both"/>
        <w:rPr>
          <w:rFonts w:ascii="Palatino Linotype" w:eastAsia="Palatino Linotype" w:hAnsi="Palatino Linotype" w:cs="Palatino Linotype"/>
          <w:color w:val="000000" w:themeColor="text1"/>
          <w:sz w:val="20"/>
          <w:szCs w:val="20"/>
        </w:rPr>
      </w:pPr>
      <w:r w:rsidRPr="667285CD">
        <w:rPr>
          <w:rFonts w:ascii="Palatino Linotype" w:eastAsia="Palatino Linotype" w:hAnsi="Palatino Linotype" w:cs="Palatino Linotype"/>
          <w:color w:val="000000" w:themeColor="text1"/>
          <w:sz w:val="20"/>
          <w:szCs w:val="20"/>
        </w:rPr>
        <w:t>Ejecución del Plan: Coordinar la ejecución de las medidas propuestas en colaboración con las organizaciones locales, instituciones públicas y privadas. Se establecerán comités de seguimiento para asegurar que las acciones se realicen según lo planificado.</w:t>
      </w:r>
    </w:p>
    <w:p w14:paraId="68519300" w14:textId="77777777" w:rsidR="008D6267" w:rsidRDefault="008D6267" w:rsidP="008D6267">
      <w:pPr>
        <w:pStyle w:val="Prrafodelista"/>
        <w:numPr>
          <w:ilvl w:val="0"/>
          <w:numId w:val="58"/>
        </w:numPr>
        <w:spacing w:before="200" w:after="200"/>
        <w:jc w:val="both"/>
        <w:rPr>
          <w:rFonts w:ascii="Palatino Linotype" w:eastAsia="Palatino Linotype" w:hAnsi="Palatino Linotype" w:cs="Palatino Linotype"/>
          <w:color w:val="000000" w:themeColor="text1"/>
          <w:sz w:val="20"/>
          <w:szCs w:val="20"/>
        </w:rPr>
      </w:pPr>
      <w:r w:rsidRPr="667285CD">
        <w:rPr>
          <w:rFonts w:ascii="Palatino Linotype" w:eastAsia="Palatino Linotype" w:hAnsi="Palatino Linotype" w:cs="Palatino Linotype"/>
          <w:color w:val="000000" w:themeColor="text1"/>
          <w:sz w:val="20"/>
          <w:szCs w:val="20"/>
        </w:rPr>
        <w:t>Monitoreo y Evaluación: Establecer un sistema de monitoreo continuo para evaluar el progreso y los impactos del plan, permitiendo ajustes y mejoras según sea necesario. Este sistema incluirá indicadores de desempeño específicos para medir la efectividad de las acciones implementadas.</w:t>
      </w:r>
    </w:p>
    <w:p w14:paraId="1C815CA4" w14:textId="77777777" w:rsidR="008D6267" w:rsidRDefault="008D6267" w:rsidP="008D6267">
      <w:pPr>
        <w:pStyle w:val="Prrafodelista"/>
        <w:numPr>
          <w:ilvl w:val="0"/>
          <w:numId w:val="58"/>
        </w:numPr>
        <w:spacing w:before="200" w:after="200"/>
        <w:jc w:val="both"/>
        <w:rPr>
          <w:rFonts w:ascii="Palatino Linotype" w:eastAsia="Palatino Linotype" w:hAnsi="Palatino Linotype" w:cs="Palatino Linotype"/>
          <w:color w:val="000000" w:themeColor="text1"/>
          <w:sz w:val="20"/>
          <w:szCs w:val="20"/>
        </w:rPr>
      </w:pPr>
      <w:r w:rsidRPr="667285CD">
        <w:rPr>
          <w:rFonts w:ascii="Palatino Linotype" w:eastAsia="Palatino Linotype" w:hAnsi="Palatino Linotype" w:cs="Palatino Linotype"/>
          <w:color w:val="000000" w:themeColor="text1"/>
          <w:sz w:val="20"/>
          <w:szCs w:val="20"/>
        </w:rPr>
        <w:t>Actualización del Plan: Revisar y actualizar el plan periódicamente para incorporar nuevas evidencias, experiencias y necesidades emergentes. Las revisiones se realizarán anualmente o cuando se considere necesario, involucrando a todas las partes interesadas en el proceso de actualización.</w:t>
      </w:r>
    </w:p>
    <w:p w14:paraId="2C3E1566" w14:textId="3BCBE97E" w:rsidR="008D6267" w:rsidRPr="008D6267" w:rsidRDefault="008D6267" w:rsidP="008D6267">
      <w:pPr>
        <w:spacing w:after="120"/>
        <w:jc w:val="both"/>
        <w:rPr>
          <w:rFonts w:ascii="Palatino Linotype" w:eastAsia="Palatino Linotype" w:hAnsi="Palatino Linotype" w:cs="Palatino Linotype"/>
          <w:color w:val="000000" w:themeColor="text1"/>
          <w:sz w:val="20"/>
          <w:szCs w:val="20"/>
          <w:lang w:val="es-ES"/>
        </w:rPr>
      </w:pPr>
      <w:r w:rsidRPr="667285CD">
        <w:rPr>
          <w:rFonts w:ascii="Palatino Linotype" w:eastAsia="Palatino Linotype" w:hAnsi="Palatino Linotype" w:cs="Palatino Linotype"/>
          <w:color w:val="000000" w:themeColor="text1"/>
          <w:sz w:val="20"/>
          <w:szCs w:val="20"/>
          <w:lang w:val="es-ES"/>
        </w:rPr>
        <w:t xml:space="preserve">Cada una de la medidas y estrategias debe desarrollarse en estrecha colaboración con los pobladores y miembros de las organizaciones territoriales de Macaya, asegurando que las soluciones propuestas sean </w:t>
      </w:r>
      <w:r w:rsidRPr="667285CD">
        <w:rPr>
          <w:rFonts w:ascii="Palatino Linotype" w:eastAsia="Palatino Linotype" w:hAnsi="Palatino Linotype" w:cs="Palatino Linotype"/>
          <w:color w:val="000000" w:themeColor="text1"/>
          <w:sz w:val="20"/>
          <w:szCs w:val="20"/>
          <w:lang w:val="es-ES"/>
        </w:rPr>
        <w:lastRenderedPageBreak/>
        <w:t>culturalmente relevantes y sostenibles a largo plazo. El enfoque en la inclusión y la participación de las organizaciones locales garantizará que el plan no solo sea efectivo, sino también apropiado y respetuoso de las tradiciones y necesidades de cada organización.</w:t>
      </w:r>
    </w:p>
    <w:p w14:paraId="5C95F541" w14:textId="50F39367" w:rsidR="48FAEA96" w:rsidRDefault="008D6267" w:rsidP="667285CD">
      <w:pPr>
        <w:pStyle w:val="Ttulo3"/>
        <w:rPr>
          <w:rFonts w:ascii="Palatino Linotype" w:eastAsia="Palatino Linotype" w:hAnsi="Palatino Linotype" w:cs="Palatino Linotype"/>
        </w:rPr>
      </w:pPr>
      <w:bookmarkStart w:id="17" w:name="_Toc176603894"/>
      <w:r>
        <w:rPr>
          <w:rFonts w:ascii="Palatino Linotype" w:eastAsia="Palatino Linotype" w:hAnsi="Palatino Linotype" w:cs="Palatino Linotype"/>
        </w:rPr>
        <w:t xml:space="preserve">4.3 </w:t>
      </w:r>
      <w:r w:rsidR="48FAEA96" w:rsidRPr="667285CD">
        <w:rPr>
          <w:rFonts w:ascii="Palatino Linotype" w:eastAsia="Palatino Linotype" w:hAnsi="Palatino Linotype" w:cs="Palatino Linotype"/>
        </w:rPr>
        <w:t>FICHA DE IMPLEMENTACIÓN</w:t>
      </w:r>
      <w:bookmarkEnd w:id="17"/>
    </w:p>
    <w:p w14:paraId="15820EA3" w14:textId="42B2B846" w:rsidR="4D064856" w:rsidRDefault="42932983" w:rsidP="667285CD">
      <w:pPr>
        <w:spacing w:before="280" w:after="240"/>
        <w:jc w:val="both"/>
        <w:rPr>
          <w:rFonts w:ascii="Palatino Linotype" w:eastAsia="Palatino Linotype" w:hAnsi="Palatino Linotype" w:cs="Palatino Linotype"/>
          <w:i/>
          <w:iCs/>
          <w:lang w:val="es-ES"/>
        </w:rPr>
      </w:pPr>
      <w:r w:rsidRPr="667285CD">
        <w:rPr>
          <w:rFonts w:ascii="Palatino Linotype" w:eastAsia="Palatino Linotype" w:hAnsi="Palatino Linotype" w:cs="Palatino Linotype"/>
          <w:lang w:val="es-ES"/>
        </w:rPr>
        <w:t>Cada medida está contenida en fichas, en donde se detalla sus objetivos, potenciales fuentes de financiamiento, actores vinculados, duración, acciones, medios de seguimiento, además de una descripción y objetivos esperados de la medida.</w:t>
      </w:r>
      <w:r w:rsidRPr="667285CD">
        <w:rPr>
          <w:rFonts w:ascii="Palatino Linotype" w:eastAsia="Palatino Linotype" w:hAnsi="Palatino Linotype" w:cs="Palatino Linotype"/>
        </w:rPr>
        <w:t xml:space="preserve"> </w:t>
      </w:r>
      <w:r w:rsidR="45063D97" w:rsidRPr="667285CD">
        <w:rPr>
          <w:rFonts w:ascii="Palatino Linotype" w:eastAsia="Palatino Linotype" w:hAnsi="Palatino Linotype" w:cs="Palatino Linotype"/>
        </w:rPr>
        <w:t xml:space="preserve">La estructura de la ficha se </w:t>
      </w:r>
      <w:r w:rsidR="2CC64B47" w:rsidRPr="667285CD">
        <w:rPr>
          <w:rFonts w:ascii="Palatino Linotype" w:eastAsia="Palatino Linotype" w:hAnsi="Palatino Linotype" w:cs="Palatino Linotype"/>
        </w:rPr>
        <w:t>basó</w:t>
      </w:r>
      <w:r w:rsidR="45063D97" w:rsidRPr="667285CD">
        <w:rPr>
          <w:rFonts w:ascii="Palatino Linotype" w:eastAsia="Palatino Linotype" w:hAnsi="Palatino Linotype" w:cs="Palatino Linotype"/>
        </w:rPr>
        <w:t xml:space="preserve"> en la propuesta por </w:t>
      </w:r>
      <w:r w:rsidR="4564D83B" w:rsidRPr="667285CD">
        <w:rPr>
          <w:rFonts w:ascii="Palatino Linotype" w:eastAsia="Palatino Linotype" w:hAnsi="Palatino Linotype" w:cs="Palatino Linotype"/>
          <w:lang w:val="es-ES"/>
        </w:rPr>
        <w:t xml:space="preserve">Anteproyecto de el “Plan De Adaptación al Cambio Climático para el sector de los Recursos Hídricos (PACC-RH).” El </w:t>
      </w:r>
      <w:r w:rsidR="75295D4D" w:rsidRPr="667285CD">
        <w:rPr>
          <w:rFonts w:ascii="Palatino Linotype" w:eastAsia="Palatino Linotype" w:hAnsi="Palatino Linotype" w:cs="Palatino Linotype"/>
          <w:lang w:val="es-ES"/>
        </w:rPr>
        <w:t>único</w:t>
      </w:r>
      <w:r w:rsidR="4564D83B" w:rsidRPr="667285CD">
        <w:rPr>
          <w:rFonts w:ascii="Palatino Linotype" w:eastAsia="Palatino Linotype" w:hAnsi="Palatino Linotype" w:cs="Palatino Linotype"/>
          <w:lang w:val="es-ES"/>
        </w:rPr>
        <w:t xml:space="preserve"> apartado en b</w:t>
      </w:r>
      <w:r w:rsidR="00173B18">
        <w:rPr>
          <w:rFonts w:ascii="Palatino Linotype" w:eastAsia="Palatino Linotype" w:hAnsi="Palatino Linotype" w:cs="Palatino Linotype"/>
          <w:lang w:val="es-ES"/>
        </w:rPr>
        <w:t>l</w:t>
      </w:r>
      <w:r w:rsidR="4564D83B" w:rsidRPr="667285CD">
        <w:rPr>
          <w:rFonts w:ascii="Palatino Linotype" w:eastAsia="Palatino Linotype" w:hAnsi="Palatino Linotype" w:cs="Palatino Linotype"/>
          <w:lang w:val="es-ES"/>
        </w:rPr>
        <w:t>anco corresponde a</w:t>
      </w:r>
      <w:r w:rsidR="37BAB14E" w:rsidRPr="667285CD">
        <w:rPr>
          <w:rFonts w:ascii="Palatino Linotype" w:eastAsia="Palatino Linotype" w:hAnsi="Palatino Linotype" w:cs="Palatino Linotype"/>
          <w:lang w:val="es-ES"/>
        </w:rPr>
        <w:t xml:space="preserve">l </w:t>
      </w:r>
      <w:proofErr w:type="spellStart"/>
      <w:r w:rsidR="37BAB14E" w:rsidRPr="667285CD">
        <w:rPr>
          <w:rFonts w:ascii="Palatino Linotype" w:eastAsia="Palatino Linotype" w:hAnsi="Palatino Linotype" w:cs="Palatino Linotype"/>
          <w:lang w:val="es-ES"/>
        </w:rPr>
        <w:t>item</w:t>
      </w:r>
      <w:proofErr w:type="spellEnd"/>
      <w:r w:rsidR="37BAB14E" w:rsidRPr="667285CD">
        <w:rPr>
          <w:rFonts w:ascii="Palatino Linotype" w:eastAsia="Palatino Linotype" w:hAnsi="Palatino Linotype" w:cs="Palatino Linotype"/>
          <w:lang w:val="es-ES"/>
        </w:rPr>
        <w:t xml:space="preserve"> de</w:t>
      </w:r>
      <w:r w:rsidR="4564D83B" w:rsidRPr="667285CD">
        <w:rPr>
          <w:rFonts w:ascii="Palatino Linotype" w:eastAsia="Palatino Linotype" w:hAnsi="Palatino Linotype" w:cs="Palatino Linotype"/>
          <w:lang w:val="es-ES"/>
        </w:rPr>
        <w:t xml:space="preserve"> </w:t>
      </w:r>
      <w:r w:rsidR="1FB956D6" w:rsidRPr="667285CD">
        <w:rPr>
          <w:rFonts w:ascii="Palatino Linotype" w:eastAsia="Palatino Linotype" w:hAnsi="Palatino Linotype" w:cs="Palatino Linotype"/>
          <w:i/>
          <w:iCs/>
          <w:lang w:val="es-ES"/>
        </w:rPr>
        <w:t>Coordinación,</w:t>
      </w:r>
      <w:r w:rsidR="2EFDF413" w:rsidRPr="667285CD">
        <w:rPr>
          <w:rFonts w:ascii="Palatino Linotype" w:eastAsia="Palatino Linotype" w:hAnsi="Palatino Linotype" w:cs="Palatino Linotype"/>
          <w:i/>
          <w:iCs/>
          <w:lang w:val="es-ES"/>
        </w:rPr>
        <w:t xml:space="preserve"> </w:t>
      </w:r>
      <w:r w:rsidR="2EFDF413" w:rsidRPr="667285CD">
        <w:rPr>
          <w:rFonts w:ascii="Palatino Linotype" w:eastAsia="Palatino Linotype" w:hAnsi="Palatino Linotype" w:cs="Palatino Linotype"/>
          <w:lang w:val="es-ES"/>
        </w:rPr>
        <w:t xml:space="preserve">el cual debe ser definido por los actores involucrados en la medida. </w:t>
      </w:r>
      <w:r w:rsidR="1FB956D6" w:rsidRPr="667285CD">
        <w:rPr>
          <w:rFonts w:ascii="Palatino Linotype" w:eastAsia="Palatino Linotype" w:hAnsi="Palatino Linotype" w:cs="Palatino Linotype"/>
          <w:lang w:val="es-ES"/>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24BD7E84"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05739E38" w14:textId="4B0B82F8" w:rsidR="35C9064B" w:rsidRDefault="35C9064B" w:rsidP="667285CD">
            <w:pP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 Articular una mesa de trabajo que integre actores relevantes.</w:t>
            </w:r>
          </w:p>
        </w:tc>
      </w:tr>
      <w:tr w:rsidR="35C9064B" w14:paraId="0538056C"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5C8F8B6C" w14:textId="1898707A"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0C7D95D7" w14:textId="028A395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587436FF" w14:textId="5893553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2A559918"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07D97E45" w14:textId="2616F492"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2E5580A1" w14:textId="5487233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5AF29157" w14:textId="5C03EA7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Facilitar la coordinación y colaboración entre los actores clave para garantizar una gestión hídrica integrada y participativa.</w:t>
            </w:r>
          </w:p>
        </w:tc>
      </w:tr>
      <w:tr w:rsidR="35C9064B" w14:paraId="4EA42DC3"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BF3B581"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68B03E4" w14:textId="2B7E722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07740275" w14:textId="5C0CA2B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106458EA"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365C07A"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214A5B54" w14:textId="4E55F6D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2F6E0C97" w14:textId="081BD99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La solución de problema hídrico local requiere de la acción de actores en múltiples niveles.</w:t>
            </w:r>
            <w:r>
              <w:br/>
            </w:r>
            <w:r w:rsidRPr="667285CD">
              <w:rPr>
                <w:rFonts w:ascii="Palatino Linotype" w:eastAsia="Palatino Linotype" w:hAnsi="Palatino Linotype" w:cs="Palatino Linotype"/>
              </w:rPr>
              <w:t xml:space="preserve"> Esta medida busca generar una instancia de coordinación multisectorial de di</w:t>
            </w:r>
            <w:r w:rsidR="0055668D">
              <w:rPr>
                <w:rFonts w:ascii="Palatino Linotype" w:eastAsia="Palatino Linotype" w:hAnsi="Palatino Linotype" w:cs="Palatino Linotype"/>
              </w:rPr>
              <w:t>á</w:t>
            </w:r>
            <w:r w:rsidRPr="667285CD">
              <w:rPr>
                <w:rFonts w:ascii="Palatino Linotype" w:eastAsia="Palatino Linotype" w:hAnsi="Palatino Linotype" w:cs="Palatino Linotype"/>
              </w:rPr>
              <w:t>logo y toma de decisiones conjunta</w:t>
            </w:r>
            <w:r w:rsidR="00052761">
              <w:rPr>
                <w:rFonts w:ascii="Palatino Linotype" w:eastAsia="Palatino Linotype" w:hAnsi="Palatino Linotype" w:cs="Palatino Linotype"/>
              </w:rPr>
              <w:t>,</w:t>
            </w:r>
            <w:r w:rsidRPr="667285CD">
              <w:rPr>
                <w:rFonts w:ascii="Palatino Linotype" w:eastAsia="Palatino Linotype" w:hAnsi="Palatino Linotype" w:cs="Palatino Linotype"/>
              </w:rPr>
              <w:t xml:space="preserve"> integrada por actores del sector públicos; representante de la dirección de obras hidráulicas, municipalidad, INDAP, CONADI, delegados presidenciales, comité de cambio climático regional, representante de sector privado; empresas cercanas, ONG, universidades y principales representantes de las organizaciones comunitarias, entre otros interesados </w:t>
            </w:r>
          </w:p>
        </w:tc>
      </w:tr>
      <w:tr w:rsidR="35C9064B" w14:paraId="0C36FAA6"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7DD89D7"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0ED53009" w14:textId="3A0C21B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w:t>
            </w:r>
            <w:r w:rsidR="4F4D5ECB" w:rsidRPr="667285CD">
              <w:rPr>
                <w:rFonts w:ascii="Palatino Linotype" w:eastAsia="Palatino Linotype" w:hAnsi="Palatino Linotype" w:cs="Palatino Linotype"/>
                <w:b/>
                <w:bCs/>
                <w:color w:val="000000" w:themeColor="text1"/>
              </w:rPr>
              <w:t>ción</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A824643" w14:textId="22F8575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0865B429"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4D7EBDF"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00D989DE" w14:textId="643E28F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62EB9AE6" w14:textId="166FDD3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Patrocinadores privados, municipio, Ministerio con competencia en tema del Crisis Climáticas y gestión hídrica. </w:t>
            </w:r>
          </w:p>
        </w:tc>
      </w:tr>
      <w:tr w:rsidR="35C9064B" w14:paraId="008B0B0A"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E6DE67C"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640C7EB" w14:textId="49D6B92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8723414" w14:textId="59A440E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sector público (FNDR, DOH, SISS) y municipio.</w:t>
            </w:r>
          </w:p>
        </w:tc>
      </w:tr>
      <w:tr w:rsidR="35C9064B" w14:paraId="37A0507F"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0060E5E"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42250838" w14:textId="49C2D9C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678ABF82" w14:textId="7A60B02E" w:rsidR="29875B7A" w:rsidRDefault="29875B7A"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Dos (</w:t>
            </w:r>
            <w:r w:rsidR="47DA814A" w:rsidRPr="667285CD">
              <w:rPr>
                <w:rFonts w:ascii="Palatino Linotype" w:eastAsia="Palatino Linotype" w:hAnsi="Palatino Linotype" w:cs="Palatino Linotype"/>
              </w:rPr>
              <w:t>2</w:t>
            </w:r>
            <w:r w:rsidR="792E3C97" w:rsidRPr="667285CD">
              <w:rPr>
                <w:rFonts w:ascii="Palatino Linotype" w:eastAsia="Palatino Linotype" w:hAnsi="Palatino Linotype" w:cs="Palatino Linotype"/>
              </w:rPr>
              <w:t>)</w:t>
            </w:r>
            <w:r w:rsidR="47DA814A" w:rsidRPr="667285CD">
              <w:rPr>
                <w:rFonts w:ascii="Palatino Linotype" w:eastAsia="Palatino Linotype" w:hAnsi="Palatino Linotype" w:cs="Palatino Linotype"/>
              </w:rPr>
              <w:t xml:space="preserve"> meses para conformar y </w:t>
            </w:r>
            <w:r w:rsidR="162D35F2" w:rsidRPr="667285CD">
              <w:rPr>
                <w:rFonts w:ascii="Palatino Linotype" w:eastAsia="Palatino Linotype" w:hAnsi="Palatino Linotype" w:cs="Palatino Linotype"/>
              </w:rPr>
              <w:t>seis (</w:t>
            </w:r>
            <w:r w:rsidR="47DA814A" w:rsidRPr="667285CD">
              <w:rPr>
                <w:rFonts w:ascii="Palatino Linotype" w:eastAsia="Palatino Linotype" w:hAnsi="Palatino Linotype" w:cs="Palatino Linotype"/>
              </w:rPr>
              <w:t>6</w:t>
            </w:r>
            <w:r w:rsidR="4837F7B0" w:rsidRPr="667285CD">
              <w:rPr>
                <w:rFonts w:ascii="Palatino Linotype" w:eastAsia="Palatino Linotype" w:hAnsi="Palatino Linotype" w:cs="Palatino Linotype"/>
              </w:rPr>
              <w:t>)</w:t>
            </w:r>
            <w:r w:rsidR="47DA814A" w:rsidRPr="667285CD">
              <w:rPr>
                <w:rFonts w:ascii="Palatino Linotype" w:eastAsia="Palatino Linotype" w:hAnsi="Palatino Linotype" w:cs="Palatino Linotype"/>
              </w:rPr>
              <w:t xml:space="preserve"> meses de funcionamiento. </w:t>
            </w:r>
          </w:p>
        </w:tc>
      </w:tr>
      <w:tr w:rsidR="35C9064B" w14:paraId="680F3DBE"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778AC8A4" w14:textId="36DC1C4D"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lastRenderedPageBreak/>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7A62FDC" w14:textId="6C179DFF" w:rsidR="35C9064B" w:rsidRPr="00052761"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b/>
                <w:bCs/>
                <w:sz w:val="20"/>
                <w:szCs w:val="20"/>
              </w:rPr>
              <w:t xml:space="preserve"> </w:t>
            </w:r>
            <w:r w:rsidR="1B1F048A" w:rsidRPr="00052761">
              <w:rPr>
                <w:rFonts w:ascii="Palatino Linotype" w:eastAsia="Palatino Linotype" w:hAnsi="Palatino Linotype" w:cs="Palatino Linotype"/>
              </w:rPr>
              <w:t>Ley de Bases Generales del Medio Ambiente (Ley 19.300) que promueve la participación ciudadana y la integración de actores locales en la gestión ambiental.</w:t>
            </w:r>
          </w:p>
          <w:p w14:paraId="6D913848" w14:textId="4F37BBB3" w:rsidR="35C9064B" w:rsidRDefault="1B1F048A"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sz w:val="20"/>
                <w:szCs w:val="20"/>
              </w:rPr>
            </w:pPr>
            <w:r w:rsidRPr="00052761">
              <w:rPr>
                <w:rFonts w:ascii="Palatino Linotype" w:eastAsia="Palatino Linotype" w:hAnsi="Palatino Linotype" w:cs="Palatino Linotype"/>
              </w:rPr>
              <w:t>Se alinea con la Política Nacional de Recursos Hídricos, que enfatiza el fortalecimiento de las capacidades locales para una mejor gestión de los recursos.</w:t>
            </w:r>
          </w:p>
        </w:tc>
      </w:tr>
      <w:tr w:rsidR="35C9064B" w14:paraId="1084709F"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1C175BE1" w14:textId="7BEA46DB"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5EB7E9A2" w14:textId="197446A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5C47BFAF" w14:textId="228DE2F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4B5647F1" w14:textId="16B18BD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104DC8D2"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79477C0" w14:textId="77777777" w:rsidR="00A860F1" w:rsidRDefault="00A860F1"/>
        </w:tc>
        <w:tc>
          <w:tcPr>
            <w:tcW w:w="2854" w:type="dxa"/>
            <w:gridSpan w:val="2"/>
            <w:vMerge/>
            <w:vAlign w:val="center"/>
          </w:tcPr>
          <w:p w14:paraId="531F8171"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6957AD1F" w14:textId="0DE617D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A1. Identificar y convocar a los actores clave (Mapa de actores).</w:t>
            </w:r>
          </w:p>
        </w:tc>
      </w:tr>
      <w:tr w:rsidR="35C9064B" w14:paraId="6940C1D3"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294175E" w14:textId="77777777" w:rsidR="00A860F1" w:rsidRDefault="00A860F1"/>
        </w:tc>
        <w:tc>
          <w:tcPr>
            <w:tcW w:w="2854" w:type="dxa"/>
            <w:gridSpan w:val="2"/>
            <w:vMerge/>
            <w:vAlign w:val="center"/>
          </w:tcPr>
          <w:p w14:paraId="58C87FDE"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66D1FA9E" w14:textId="7FF7156B" w:rsidR="35C9064B" w:rsidRDefault="35C9064B" w:rsidP="667285CD">
            <w:pPr>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A2. Definir objetivos y roles de los participantes de la mesa</w:t>
            </w:r>
          </w:p>
        </w:tc>
      </w:tr>
      <w:tr w:rsidR="35C9064B" w14:paraId="47BF2A7D"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2B20FBC" w14:textId="77777777" w:rsidR="00A860F1" w:rsidRDefault="00A860F1"/>
        </w:tc>
        <w:tc>
          <w:tcPr>
            <w:tcW w:w="2854" w:type="dxa"/>
            <w:gridSpan w:val="2"/>
            <w:vMerge/>
            <w:vAlign w:val="center"/>
          </w:tcPr>
          <w:p w14:paraId="5BA8C7A5"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7A309233" w14:textId="4D2A4E4A" w:rsidR="35C9064B" w:rsidRDefault="35C9064B" w:rsidP="667285CD">
            <w:pPr>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A3.  Establecer un calendario</w:t>
            </w:r>
            <w:r w:rsidR="00052761">
              <w:rPr>
                <w:rFonts w:ascii="Palatino Linotype" w:eastAsia="Palatino Linotype" w:hAnsi="Palatino Linotype" w:cs="Palatino Linotype"/>
                <w:color w:val="000000" w:themeColor="text1"/>
                <w:lang w:val="es-ES"/>
              </w:rPr>
              <w:t xml:space="preserve"> de</w:t>
            </w:r>
            <w:r w:rsidRPr="667285CD">
              <w:rPr>
                <w:rFonts w:ascii="Palatino Linotype" w:eastAsia="Palatino Linotype" w:hAnsi="Palatino Linotype" w:cs="Palatino Linotype"/>
                <w:color w:val="000000" w:themeColor="text1"/>
                <w:lang w:val="es-ES"/>
              </w:rPr>
              <w:t xml:space="preserve"> objetivos y reuniones periódicas.</w:t>
            </w:r>
          </w:p>
        </w:tc>
      </w:tr>
      <w:tr w:rsidR="35C9064B" w14:paraId="6A6D2F89"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3B9E9706" w14:textId="5436B443" w:rsidR="35C9064B" w:rsidRDefault="35C9064B" w:rsidP="00052761">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79FA1BA8" w14:textId="77777777" w:rsidTr="00052761">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3F9538C" w14:textId="527783E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1AD2786A" w14:textId="6C1B31D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32817842" w14:textId="77777777" w:rsidTr="00052761">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76669AE9" w14:textId="4EC2B49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Los acuerdos generados. </w:t>
            </w:r>
          </w:p>
          <w:p w14:paraId="07C734AB" w14:textId="4E00226D"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Creación de un comité de gestión hídrica.</w:t>
            </w:r>
          </w:p>
        </w:tc>
        <w:tc>
          <w:tcPr>
            <w:tcW w:w="4621" w:type="dxa"/>
            <w:gridSpan w:val="2"/>
            <w:tcBorders>
              <w:top w:val="single" w:sz="8" w:space="0" w:color="47D459"/>
              <w:left w:val="nil"/>
              <w:bottom w:val="single" w:sz="8" w:space="0" w:color="47D459"/>
              <w:right w:val="nil"/>
            </w:tcBorders>
            <w:tcMar>
              <w:left w:w="108" w:type="dxa"/>
              <w:right w:w="108" w:type="dxa"/>
            </w:tcMar>
          </w:tcPr>
          <w:p w14:paraId="44B414AE" w14:textId="2E37AED3" w:rsidR="35C9064B" w:rsidRDefault="35C9064B" w:rsidP="667285CD">
            <w:pPr>
              <w:spacing w:before="40" w:after="40"/>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Acta de registro de reuniones. </w:t>
            </w:r>
          </w:p>
          <w:p w14:paraId="399D1813" w14:textId="5AA27508" w:rsidR="35C9064B" w:rsidRDefault="35C9064B" w:rsidP="667285CD">
            <w:pPr>
              <w:spacing w:before="40" w:after="40"/>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Informes </w:t>
            </w:r>
            <w:r w:rsidR="00777791">
              <w:rPr>
                <w:rFonts w:ascii="Palatino Linotype" w:eastAsia="Palatino Linotype" w:hAnsi="Palatino Linotype" w:cs="Palatino Linotype"/>
              </w:rPr>
              <w:t>d</w:t>
            </w:r>
            <w:r w:rsidRPr="667285CD">
              <w:rPr>
                <w:rFonts w:ascii="Palatino Linotype" w:eastAsia="Palatino Linotype" w:hAnsi="Palatino Linotype" w:cs="Palatino Linotype"/>
              </w:rPr>
              <w:t>e avance.</w:t>
            </w:r>
          </w:p>
          <w:p w14:paraId="543A9E9A" w14:textId="1B5CE51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Firma de los miembros de comité.</w:t>
            </w:r>
          </w:p>
        </w:tc>
      </w:tr>
    </w:tbl>
    <w:p w14:paraId="6EA62416" w14:textId="6B0A3F3A" w:rsidR="1067BA83" w:rsidRDefault="1067BA83" w:rsidP="0055668D"/>
    <w:p w14:paraId="44A24C36" w14:textId="77777777" w:rsidR="00052761" w:rsidRDefault="00052761" w:rsidP="0055668D"/>
    <w:tbl>
      <w:tblPr>
        <w:tblStyle w:val="Tablaconcuadrcula2-nfasis3"/>
        <w:tblW w:w="9077" w:type="dxa"/>
        <w:tblLayout w:type="fixed"/>
        <w:tblLook w:val="04A0" w:firstRow="1" w:lastRow="0" w:firstColumn="1" w:lastColumn="0" w:noHBand="0" w:noVBand="1"/>
      </w:tblPr>
      <w:tblGrid>
        <w:gridCol w:w="1560"/>
        <w:gridCol w:w="2693"/>
        <w:gridCol w:w="4806"/>
        <w:gridCol w:w="18"/>
        <w:tblGridChange w:id="18">
          <w:tblGrid>
            <w:gridCol w:w="1560"/>
            <w:gridCol w:w="2693"/>
            <w:gridCol w:w="4806"/>
            <w:gridCol w:w="18"/>
          </w:tblGrid>
        </w:tblGridChange>
      </w:tblGrid>
      <w:tr w:rsidR="35C9064B" w14:paraId="408FC5B2" w14:textId="77777777" w:rsidTr="003B4D10">
        <w:trPr>
          <w:gridAfter w:val="1"/>
          <w:cnfStyle w:val="100000000000" w:firstRow="1" w:lastRow="0" w:firstColumn="0" w:lastColumn="0" w:oddVBand="0" w:evenVBand="0" w:oddHBand="0" w:evenHBand="0" w:firstRowFirstColumn="0" w:firstRowLastColumn="0" w:lastRowFirstColumn="0" w:lastRowLastColumn="0"/>
          <w:wAfter w:w="18" w:type="dxa"/>
          <w:trHeight w:val="300"/>
        </w:trPr>
        <w:tc>
          <w:tcPr>
            <w:cnfStyle w:val="001000000000" w:firstRow="0" w:lastRow="0" w:firstColumn="1" w:lastColumn="0" w:oddVBand="0" w:evenVBand="0" w:oddHBand="0" w:evenHBand="0" w:firstRowFirstColumn="0" w:firstRowLastColumn="0" w:lastRowFirstColumn="0" w:lastRowLastColumn="0"/>
            <w:tcW w:w="9059" w:type="dxa"/>
            <w:gridSpan w:val="3"/>
            <w:tcBorders>
              <w:left w:val="nil"/>
              <w:bottom w:val="single" w:sz="12" w:space="0" w:color="47D459"/>
              <w:right w:val="nil"/>
            </w:tcBorders>
            <w:tcMar>
              <w:left w:w="108" w:type="dxa"/>
              <w:right w:w="108" w:type="dxa"/>
            </w:tcMar>
          </w:tcPr>
          <w:p w14:paraId="663A1965" w14:textId="6658C6C7"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M2. Contratación de consultoría especializada en gobernanza.</w:t>
            </w:r>
          </w:p>
        </w:tc>
      </w:tr>
      <w:tr w:rsidR="001846DE" w14:paraId="064DCDB3"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72291667" w14:textId="5A1F61E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693" w:type="dxa"/>
            <w:tcBorders>
              <w:top w:val="nil"/>
              <w:left w:val="single" w:sz="8" w:space="0" w:color="47D459"/>
              <w:bottom w:val="nil"/>
              <w:right w:val="single" w:sz="8" w:space="0" w:color="47D459"/>
            </w:tcBorders>
            <w:shd w:val="clear" w:color="auto" w:fill="C1F0C7"/>
            <w:tcMar>
              <w:left w:w="108" w:type="dxa"/>
              <w:right w:w="108" w:type="dxa"/>
            </w:tcMar>
          </w:tcPr>
          <w:p w14:paraId="29721989" w14:textId="625BCD2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824" w:type="dxa"/>
            <w:gridSpan w:val="2"/>
            <w:tcBorders>
              <w:top w:val="nil"/>
              <w:left w:val="nil"/>
              <w:bottom w:val="nil"/>
              <w:right w:val="nil"/>
            </w:tcBorders>
            <w:shd w:val="clear" w:color="auto" w:fill="C1F0C7"/>
            <w:tcMar>
              <w:left w:w="108" w:type="dxa"/>
              <w:right w:w="108" w:type="dxa"/>
            </w:tcMar>
          </w:tcPr>
          <w:p w14:paraId="60D04574" w14:textId="5301F0B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0055668D" w14:paraId="57459723"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nil"/>
            </w:tcBorders>
            <w:tcMar>
              <w:left w:w="108" w:type="dxa"/>
              <w:right w:w="108" w:type="dxa"/>
            </w:tcMar>
          </w:tcPr>
          <w:p w14:paraId="38FF7158" w14:textId="7E683A0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693" w:type="dxa"/>
            <w:tcBorders>
              <w:top w:val="nil"/>
              <w:left w:val="nil"/>
              <w:bottom w:val="nil"/>
              <w:right w:val="nil"/>
            </w:tcBorders>
            <w:tcMar>
              <w:left w:w="108" w:type="dxa"/>
              <w:right w:w="108" w:type="dxa"/>
            </w:tcMar>
          </w:tcPr>
          <w:p w14:paraId="017C8890" w14:textId="3AB6197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824" w:type="dxa"/>
            <w:gridSpan w:val="2"/>
            <w:tcBorders>
              <w:top w:val="nil"/>
              <w:left w:val="nil"/>
              <w:bottom w:val="nil"/>
              <w:right w:val="nil"/>
            </w:tcBorders>
            <w:tcMar>
              <w:left w:w="108" w:type="dxa"/>
              <w:right w:w="108" w:type="dxa"/>
            </w:tcMar>
          </w:tcPr>
          <w:p w14:paraId="0F626254" w14:textId="2626BAB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Generar instancias de d</w:t>
            </w:r>
            <w:r w:rsidR="0055668D">
              <w:rPr>
                <w:rFonts w:ascii="Palatino Linotype" w:eastAsia="Palatino Linotype" w:hAnsi="Palatino Linotype" w:cs="Palatino Linotype"/>
              </w:rPr>
              <w:t>iá</w:t>
            </w:r>
            <w:r w:rsidRPr="667285CD">
              <w:rPr>
                <w:rFonts w:ascii="Palatino Linotype" w:eastAsia="Palatino Linotype" w:hAnsi="Palatino Linotype" w:cs="Palatino Linotype"/>
              </w:rPr>
              <w:t xml:space="preserve">logo e incrementar la capacidad de llegar </w:t>
            </w:r>
            <w:r w:rsidR="00052761">
              <w:rPr>
                <w:rFonts w:ascii="Palatino Linotype" w:eastAsia="Palatino Linotype" w:hAnsi="Palatino Linotype" w:cs="Palatino Linotype"/>
              </w:rPr>
              <w:t xml:space="preserve">a </w:t>
            </w:r>
            <w:r w:rsidRPr="667285CD">
              <w:rPr>
                <w:rFonts w:ascii="Palatino Linotype" w:eastAsia="Palatino Linotype" w:hAnsi="Palatino Linotype" w:cs="Palatino Linotype"/>
              </w:rPr>
              <w:t xml:space="preserve">acuerdos claves de forma eficaz y transparente. </w:t>
            </w:r>
          </w:p>
        </w:tc>
      </w:tr>
      <w:tr w:rsidR="0055668D" w14:paraId="3DCA59DA"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tcBorders>
              <w:right w:val="nil"/>
            </w:tcBorders>
            <w:vAlign w:val="center"/>
          </w:tcPr>
          <w:p w14:paraId="2363FDFE" w14:textId="77777777" w:rsidR="00A860F1" w:rsidRDefault="00A860F1"/>
        </w:tc>
        <w:tc>
          <w:tcPr>
            <w:tcW w:w="2693" w:type="dxa"/>
            <w:tcBorders>
              <w:top w:val="nil"/>
              <w:left w:val="nil"/>
              <w:bottom w:val="nil"/>
              <w:right w:val="nil"/>
            </w:tcBorders>
            <w:shd w:val="clear" w:color="auto" w:fill="C1F0C7"/>
            <w:tcMar>
              <w:left w:w="108" w:type="dxa"/>
              <w:right w:w="108" w:type="dxa"/>
            </w:tcMar>
          </w:tcPr>
          <w:p w14:paraId="61988DCE" w14:textId="3B4850B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824" w:type="dxa"/>
            <w:gridSpan w:val="2"/>
            <w:tcBorders>
              <w:top w:val="nil"/>
              <w:left w:val="nil"/>
              <w:bottom w:val="nil"/>
              <w:right w:val="nil"/>
            </w:tcBorders>
            <w:shd w:val="clear" w:color="auto" w:fill="C1F0C7"/>
            <w:tcMar>
              <w:left w:w="108" w:type="dxa"/>
              <w:right w:w="108" w:type="dxa"/>
            </w:tcMar>
          </w:tcPr>
          <w:p w14:paraId="0E7DD943" w14:textId="6EAE220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221B4B91"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tcBorders>
              <w:right w:val="nil"/>
            </w:tcBorders>
            <w:vAlign w:val="center"/>
          </w:tcPr>
          <w:p w14:paraId="38FAD46C" w14:textId="77777777" w:rsidR="00A860F1" w:rsidRDefault="00A860F1"/>
        </w:tc>
        <w:tc>
          <w:tcPr>
            <w:tcW w:w="2693" w:type="dxa"/>
            <w:tcBorders>
              <w:top w:val="nil"/>
              <w:left w:val="nil"/>
              <w:bottom w:val="nil"/>
              <w:right w:val="nil"/>
            </w:tcBorders>
            <w:tcMar>
              <w:left w:w="108" w:type="dxa"/>
              <w:right w:w="108" w:type="dxa"/>
            </w:tcMar>
          </w:tcPr>
          <w:p w14:paraId="3C478DF9" w14:textId="6E8AC67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824" w:type="dxa"/>
            <w:gridSpan w:val="2"/>
            <w:tcBorders>
              <w:top w:val="nil"/>
              <w:left w:val="nil"/>
              <w:bottom w:val="nil"/>
              <w:right w:val="nil"/>
            </w:tcBorders>
            <w:tcMar>
              <w:left w:w="108" w:type="dxa"/>
              <w:right w:w="108" w:type="dxa"/>
            </w:tcMar>
          </w:tcPr>
          <w:p w14:paraId="6A90DDB6" w14:textId="1201B17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Las organizaciones territoriales de Macaya no siempre llegan a acuerdo. Existen varias organizaciones comunitarias que funcional de forma atomizada sin vínculos de colaboración estables que les permitan establecer líneas de acción consolidadas. Es necesario, que las organizaciones territoriales de Macaya lleguen a acuerdos solidarios,</w:t>
            </w:r>
            <w:r w:rsidR="0055668D">
              <w:rPr>
                <w:rFonts w:ascii="Palatino Linotype" w:eastAsia="Palatino Linotype" w:hAnsi="Palatino Linotype" w:cs="Palatino Linotype"/>
                <w:color w:val="1F1F1F"/>
              </w:rPr>
              <w:t xml:space="preserve"> </w:t>
            </w:r>
            <w:r w:rsidR="00883706">
              <w:rPr>
                <w:rFonts w:ascii="Palatino Linotype" w:eastAsia="Palatino Linotype" w:hAnsi="Palatino Linotype" w:cs="Palatino Linotype"/>
                <w:color w:val="1F1F1F"/>
              </w:rPr>
              <w:t>fortaleciendo</w:t>
            </w:r>
            <w:r w:rsidR="00883706" w:rsidRPr="667285CD">
              <w:rPr>
                <w:rFonts w:ascii="Palatino Linotype" w:eastAsia="Palatino Linotype" w:hAnsi="Palatino Linotype" w:cs="Palatino Linotype"/>
                <w:color w:val="1F1F1F"/>
              </w:rPr>
              <w:t xml:space="preserve"> </w:t>
            </w:r>
            <w:r w:rsidRPr="667285CD">
              <w:rPr>
                <w:rFonts w:ascii="Palatino Linotype" w:eastAsia="Palatino Linotype" w:hAnsi="Palatino Linotype" w:cs="Palatino Linotype"/>
                <w:color w:val="1F1F1F"/>
              </w:rPr>
              <w:t xml:space="preserve">su capacidad de organización. Por otro lado, es preciso definir los objetivos comunes y </w:t>
            </w:r>
            <w:r w:rsidR="00883706" w:rsidRPr="667285CD">
              <w:rPr>
                <w:rFonts w:ascii="Palatino Linotype" w:eastAsia="Palatino Linotype" w:hAnsi="Palatino Linotype" w:cs="Palatino Linotype"/>
                <w:color w:val="1F1F1F"/>
              </w:rPr>
              <w:t>gene</w:t>
            </w:r>
            <w:r w:rsidR="00883706">
              <w:rPr>
                <w:rFonts w:ascii="Palatino Linotype" w:eastAsia="Palatino Linotype" w:hAnsi="Palatino Linotype" w:cs="Palatino Linotype"/>
                <w:color w:val="1F1F1F"/>
              </w:rPr>
              <w:t>rar</w:t>
            </w:r>
            <w:r w:rsidR="00883706" w:rsidRPr="667285CD">
              <w:rPr>
                <w:rFonts w:ascii="Palatino Linotype" w:eastAsia="Palatino Linotype" w:hAnsi="Palatino Linotype" w:cs="Palatino Linotype"/>
                <w:color w:val="1F1F1F"/>
              </w:rPr>
              <w:t xml:space="preserve"> </w:t>
            </w:r>
            <w:r w:rsidRPr="667285CD">
              <w:rPr>
                <w:rFonts w:ascii="Palatino Linotype" w:eastAsia="Palatino Linotype" w:hAnsi="Palatino Linotype" w:cs="Palatino Linotype"/>
                <w:color w:val="1F1F1F"/>
              </w:rPr>
              <w:t>redes de apoyo. Licitación especializada en materias de gestión y resolución de conflictos. Dentro de la función se contempla que la organización mediadora se encargue de generar instancias de di</w:t>
            </w:r>
            <w:r w:rsidR="0055668D">
              <w:rPr>
                <w:rFonts w:ascii="Palatino Linotype" w:eastAsia="Palatino Linotype" w:hAnsi="Palatino Linotype" w:cs="Palatino Linotype"/>
                <w:color w:val="1F1F1F"/>
              </w:rPr>
              <w:t>á</w:t>
            </w:r>
            <w:r w:rsidRPr="667285CD">
              <w:rPr>
                <w:rFonts w:ascii="Palatino Linotype" w:eastAsia="Palatino Linotype" w:hAnsi="Palatino Linotype" w:cs="Palatino Linotype"/>
                <w:color w:val="1F1F1F"/>
              </w:rPr>
              <w:t xml:space="preserve">logo, proporcionar información para la toma de decisiones, apoyar </w:t>
            </w:r>
            <w:r w:rsidRPr="667285CD">
              <w:rPr>
                <w:rFonts w:ascii="Palatino Linotype" w:eastAsia="Palatino Linotype" w:hAnsi="Palatino Linotype" w:cs="Palatino Linotype"/>
                <w:color w:val="1F1F1F"/>
              </w:rPr>
              <w:lastRenderedPageBreak/>
              <w:t>a los miembros de la comunidad a definir objetivos o metas comunes</w:t>
            </w:r>
          </w:p>
        </w:tc>
      </w:tr>
      <w:tr w:rsidR="0055668D" w14:paraId="1B6BC50A"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tcBorders>
              <w:right w:val="nil"/>
            </w:tcBorders>
            <w:vAlign w:val="center"/>
          </w:tcPr>
          <w:p w14:paraId="794C7F70" w14:textId="77777777" w:rsidR="00A860F1" w:rsidRDefault="00A860F1"/>
        </w:tc>
        <w:tc>
          <w:tcPr>
            <w:tcW w:w="2693" w:type="dxa"/>
            <w:tcBorders>
              <w:top w:val="nil"/>
              <w:left w:val="nil"/>
              <w:bottom w:val="nil"/>
              <w:right w:val="nil"/>
            </w:tcBorders>
            <w:shd w:val="clear" w:color="auto" w:fill="C1F0C7"/>
            <w:tcMar>
              <w:left w:w="108" w:type="dxa"/>
              <w:right w:w="108" w:type="dxa"/>
            </w:tcMar>
          </w:tcPr>
          <w:p w14:paraId="00FD1109" w14:textId="7DE5FDE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Coordinación</w:t>
            </w:r>
          </w:p>
        </w:tc>
        <w:tc>
          <w:tcPr>
            <w:tcW w:w="4824" w:type="dxa"/>
            <w:gridSpan w:val="2"/>
            <w:tcBorders>
              <w:top w:val="nil"/>
              <w:left w:val="nil"/>
              <w:bottom w:val="nil"/>
              <w:right w:val="nil"/>
            </w:tcBorders>
            <w:shd w:val="clear" w:color="auto" w:fill="C1F0C7"/>
            <w:tcMar>
              <w:left w:w="108" w:type="dxa"/>
              <w:right w:w="108" w:type="dxa"/>
            </w:tcMar>
          </w:tcPr>
          <w:p w14:paraId="0EC8634E" w14:textId="2DEA86E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 xml:space="preserve"> </w:t>
            </w:r>
          </w:p>
        </w:tc>
      </w:tr>
      <w:tr w:rsidR="35C9064B" w14:paraId="6218EBB7"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tcBorders>
              <w:right w:val="nil"/>
            </w:tcBorders>
            <w:vAlign w:val="center"/>
          </w:tcPr>
          <w:p w14:paraId="108079E3" w14:textId="77777777" w:rsidR="00A860F1" w:rsidRDefault="00A860F1"/>
        </w:tc>
        <w:tc>
          <w:tcPr>
            <w:tcW w:w="2693" w:type="dxa"/>
            <w:tcBorders>
              <w:top w:val="nil"/>
              <w:left w:val="nil"/>
              <w:bottom w:val="nil"/>
              <w:right w:val="nil"/>
            </w:tcBorders>
            <w:tcMar>
              <w:left w:w="108" w:type="dxa"/>
              <w:right w:w="108" w:type="dxa"/>
            </w:tcMar>
          </w:tcPr>
          <w:p w14:paraId="5D19C409" w14:textId="479BCF0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824" w:type="dxa"/>
            <w:gridSpan w:val="2"/>
            <w:tcBorders>
              <w:top w:val="nil"/>
              <w:left w:val="nil"/>
              <w:bottom w:val="nil"/>
              <w:right w:val="nil"/>
            </w:tcBorders>
            <w:tcMar>
              <w:left w:w="108" w:type="dxa"/>
              <w:right w:w="108" w:type="dxa"/>
            </w:tcMar>
          </w:tcPr>
          <w:p w14:paraId="581C5E3D" w14:textId="026DF02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Fondos privados o públicos (CONADI, FNDR).</w:t>
            </w:r>
          </w:p>
        </w:tc>
      </w:tr>
      <w:tr w:rsidR="0055668D" w14:paraId="00E269F4"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tcBorders>
              <w:right w:val="nil"/>
            </w:tcBorders>
            <w:vAlign w:val="center"/>
          </w:tcPr>
          <w:p w14:paraId="1C314B00" w14:textId="77777777" w:rsidR="00A860F1" w:rsidRDefault="00A860F1"/>
        </w:tc>
        <w:tc>
          <w:tcPr>
            <w:tcW w:w="2693" w:type="dxa"/>
            <w:tcBorders>
              <w:top w:val="nil"/>
              <w:left w:val="nil"/>
              <w:bottom w:val="nil"/>
              <w:right w:val="nil"/>
            </w:tcBorders>
            <w:shd w:val="clear" w:color="auto" w:fill="C1F0C7"/>
            <w:tcMar>
              <w:left w:w="108" w:type="dxa"/>
              <w:right w:w="108" w:type="dxa"/>
            </w:tcMar>
          </w:tcPr>
          <w:p w14:paraId="07923ECD" w14:textId="77A89DE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824" w:type="dxa"/>
            <w:gridSpan w:val="2"/>
            <w:tcBorders>
              <w:top w:val="nil"/>
              <w:left w:val="nil"/>
              <w:bottom w:val="nil"/>
              <w:right w:val="nil"/>
            </w:tcBorders>
            <w:shd w:val="clear" w:color="auto" w:fill="C1F0C7"/>
            <w:tcMar>
              <w:left w:w="108" w:type="dxa"/>
              <w:right w:w="108" w:type="dxa"/>
            </w:tcMar>
          </w:tcPr>
          <w:p w14:paraId="3B2EFC26" w14:textId="0CC138A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Organizaciones territoriales de Macaya, habitantes permanente o intermitente.  Consultorías, </w:t>
            </w:r>
            <w:proofErr w:type="spellStart"/>
            <w:r w:rsidRPr="667285CD">
              <w:rPr>
                <w:rFonts w:ascii="Palatino Linotype" w:eastAsia="Palatino Linotype" w:hAnsi="Palatino Linotype" w:cs="Palatino Linotype"/>
                <w:color w:val="000000" w:themeColor="text1"/>
                <w:lang w:val="es-ES"/>
              </w:rPr>
              <w:t>ONGs</w:t>
            </w:r>
            <w:proofErr w:type="spellEnd"/>
            <w:r w:rsidRPr="667285CD">
              <w:rPr>
                <w:rFonts w:ascii="Palatino Linotype" w:eastAsia="Palatino Linotype" w:hAnsi="Palatino Linotype" w:cs="Palatino Linotype"/>
                <w:color w:val="000000" w:themeColor="text1"/>
                <w:lang w:val="es-ES"/>
              </w:rPr>
              <w:t>, sector público (DOH, SISS), municipio.</w:t>
            </w:r>
          </w:p>
        </w:tc>
      </w:tr>
      <w:tr w:rsidR="00C74D98" w14:paraId="4D2AF260"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nil"/>
            </w:tcBorders>
            <w:tcMar>
              <w:left w:w="108" w:type="dxa"/>
              <w:right w:w="108" w:type="dxa"/>
            </w:tcMar>
          </w:tcPr>
          <w:p w14:paraId="1546B2A9" w14:textId="5553C520"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693" w:type="dxa"/>
            <w:tcBorders>
              <w:top w:val="nil"/>
              <w:left w:val="nil"/>
              <w:bottom w:val="nil"/>
              <w:right w:val="nil"/>
            </w:tcBorders>
            <w:tcMar>
              <w:left w:w="108" w:type="dxa"/>
              <w:right w:w="108" w:type="dxa"/>
            </w:tcMar>
          </w:tcPr>
          <w:p w14:paraId="5B868887" w14:textId="210F9CD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Duración</w:t>
            </w:r>
          </w:p>
        </w:tc>
        <w:tc>
          <w:tcPr>
            <w:tcW w:w="4824" w:type="dxa"/>
            <w:gridSpan w:val="2"/>
            <w:tcBorders>
              <w:top w:val="nil"/>
              <w:left w:val="nil"/>
              <w:bottom w:val="nil"/>
              <w:right w:val="nil"/>
            </w:tcBorders>
            <w:tcMar>
              <w:left w:w="108" w:type="dxa"/>
              <w:right w:w="108" w:type="dxa"/>
            </w:tcMar>
          </w:tcPr>
          <w:p w14:paraId="113EFAA4" w14:textId="60A45C2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Síes </w:t>
            </w:r>
            <w:r w:rsidR="7781DC84" w:rsidRPr="667285CD">
              <w:rPr>
                <w:rFonts w:ascii="Palatino Linotype" w:eastAsia="Palatino Linotype" w:hAnsi="Palatino Linotype" w:cs="Palatino Linotype"/>
                <w:lang w:val="es-ES"/>
              </w:rPr>
              <w:t>(6)</w:t>
            </w:r>
            <w:r w:rsidR="29460A00" w:rsidRPr="667285CD">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meses</w:t>
            </w:r>
            <w:r w:rsidR="2140FF32" w:rsidRPr="667285CD">
              <w:rPr>
                <w:rFonts w:ascii="Palatino Linotype" w:eastAsia="Palatino Linotype" w:hAnsi="Palatino Linotype" w:cs="Palatino Linotype"/>
                <w:lang w:val="es-ES"/>
              </w:rPr>
              <w:t>.</w:t>
            </w:r>
          </w:p>
        </w:tc>
      </w:tr>
      <w:tr w:rsidR="00C74D98" w14:paraId="72688F7F" w14:textId="182AE69E" w:rsidTr="00C543B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single" w:sz="8" w:space="0" w:color="47D459"/>
              <w:right w:val="nil"/>
            </w:tcBorders>
            <w:shd w:val="clear" w:color="auto" w:fill="C1F0C7"/>
            <w:tcMar>
              <w:left w:w="108" w:type="dxa"/>
              <w:right w:w="108" w:type="dxa"/>
            </w:tcMar>
          </w:tcPr>
          <w:p w14:paraId="6704909F" w14:textId="6D3DC473" w:rsidR="00C74D98" w:rsidRPr="00C543B2" w:rsidRDefault="00C74D98"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517" w:type="dxa"/>
            <w:gridSpan w:val="3"/>
            <w:tcBorders>
              <w:top w:val="nil"/>
              <w:left w:val="nil"/>
              <w:bottom w:val="nil"/>
              <w:right w:val="nil"/>
            </w:tcBorders>
            <w:shd w:val="clear" w:color="auto" w:fill="C1F0C7"/>
            <w:tcMar>
              <w:left w:w="108" w:type="dxa"/>
              <w:right w:w="108" w:type="dxa"/>
            </w:tcMar>
          </w:tcPr>
          <w:p w14:paraId="40DE032E" w14:textId="4FA60C81" w:rsidR="00C74D98" w:rsidRPr="00C543B2" w:rsidRDefault="00C74D98">
            <w:pPr>
              <w:cnfStyle w:val="000000100000" w:firstRow="0" w:lastRow="0" w:firstColumn="0" w:lastColumn="0" w:oddVBand="0" w:evenVBand="0" w:oddHBand="1" w:evenHBand="0" w:firstRowFirstColumn="0" w:firstRowLastColumn="0" w:lastRowFirstColumn="0" w:lastRowLastColumn="0"/>
            </w:pPr>
            <w:r w:rsidRPr="00C543B2">
              <w:rPr>
                <w:rFonts w:ascii="Palatino Linotype" w:eastAsia="Palatino Linotype" w:hAnsi="Palatino Linotype" w:cs="Palatino Linotype"/>
                <w:lang w:val="es-ES"/>
              </w:rPr>
              <w:t>Política Nacional de Recursos Hídricos, que requiere la integración de especialistas para una mejor gestión.</w:t>
            </w:r>
          </w:p>
        </w:tc>
      </w:tr>
      <w:tr w:rsidR="0055668D" w14:paraId="0E900764"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38BCDF20" w14:textId="351A85A3"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693" w:type="dxa"/>
            <w:vMerge w:val="restart"/>
            <w:tcBorders>
              <w:top w:val="nil"/>
              <w:left w:val="single" w:sz="8" w:space="0" w:color="47D459"/>
              <w:bottom w:val="single" w:sz="8" w:space="0" w:color="47D459"/>
              <w:right w:val="single" w:sz="8" w:space="0" w:color="47D459"/>
            </w:tcBorders>
            <w:tcMar>
              <w:left w:w="108" w:type="dxa"/>
              <w:right w:w="108" w:type="dxa"/>
            </w:tcMar>
          </w:tcPr>
          <w:p w14:paraId="24550D84" w14:textId="36C12F7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3331AA78" w14:textId="33DAC7D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824" w:type="dxa"/>
            <w:gridSpan w:val="2"/>
            <w:tcBorders>
              <w:top w:val="nil"/>
              <w:left w:val="nil"/>
              <w:bottom w:val="single" w:sz="8" w:space="0" w:color="47D459"/>
              <w:right w:val="nil"/>
            </w:tcBorders>
            <w:tcMar>
              <w:left w:w="108" w:type="dxa"/>
              <w:right w:w="108" w:type="dxa"/>
            </w:tcMar>
          </w:tcPr>
          <w:p w14:paraId="347F2DE1" w14:textId="50203E2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35207994"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1560671" w14:textId="77777777" w:rsidR="00A860F1" w:rsidRDefault="00A860F1"/>
        </w:tc>
        <w:tc>
          <w:tcPr>
            <w:tcW w:w="2693" w:type="dxa"/>
            <w:vMerge/>
            <w:vAlign w:val="center"/>
          </w:tcPr>
          <w:p w14:paraId="6CECAEAD"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824" w:type="dxa"/>
            <w:gridSpan w:val="2"/>
            <w:tcBorders>
              <w:top w:val="single" w:sz="8" w:space="0" w:color="47D459"/>
              <w:left w:val="nil"/>
              <w:bottom w:val="single" w:sz="8" w:space="0" w:color="47D459"/>
              <w:right w:val="nil"/>
            </w:tcBorders>
            <w:shd w:val="clear" w:color="auto" w:fill="C1F0C7"/>
            <w:tcMar>
              <w:left w:w="108" w:type="dxa"/>
              <w:right w:w="108" w:type="dxa"/>
            </w:tcMar>
          </w:tcPr>
          <w:p w14:paraId="51CA9D5D" w14:textId="1F3C128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A4. Elaborar los términos de referencia para la consultoría.</w:t>
            </w:r>
          </w:p>
        </w:tc>
      </w:tr>
      <w:tr w:rsidR="35C9064B" w14:paraId="1A84AF43"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72DE08F" w14:textId="77777777" w:rsidR="00A860F1" w:rsidRDefault="00A860F1"/>
        </w:tc>
        <w:tc>
          <w:tcPr>
            <w:tcW w:w="2693" w:type="dxa"/>
            <w:vMerge/>
            <w:vAlign w:val="center"/>
          </w:tcPr>
          <w:p w14:paraId="53E99CEE"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824" w:type="dxa"/>
            <w:gridSpan w:val="2"/>
            <w:tcBorders>
              <w:top w:val="single" w:sz="8" w:space="0" w:color="47D459"/>
              <w:left w:val="nil"/>
              <w:bottom w:val="single" w:sz="8" w:space="0" w:color="47D459"/>
              <w:right w:val="nil"/>
            </w:tcBorders>
            <w:tcMar>
              <w:left w:w="108" w:type="dxa"/>
              <w:right w:w="108" w:type="dxa"/>
            </w:tcMar>
          </w:tcPr>
          <w:p w14:paraId="24CF6DD6" w14:textId="49A5ADE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A5. Realizar un proceso de licitación transparente.</w:t>
            </w:r>
          </w:p>
        </w:tc>
      </w:tr>
      <w:tr w:rsidR="35C9064B" w14:paraId="31ECF63D"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3E0A254" w14:textId="77777777" w:rsidR="00A860F1" w:rsidRDefault="00A860F1"/>
        </w:tc>
        <w:tc>
          <w:tcPr>
            <w:tcW w:w="2693" w:type="dxa"/>
            <w:vMerge/>
            <w:vAlign w:val="center"/>
          </w:tcPr>
          <w:p w14:paraId="5E54309C"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824" w:type="dxa"/>
            <w:gridSpan w:val="2"/>
            <w:tcBorders>
              <w:top w:val="single" w:sz="8" w:space="0" w:color="47D459"/>
              <w:left w:val="nil"/>
              <w:bottom w:val="single" w:sz="8" w:space="0" w:color="47D459"/>
              <w:right w:val="nil"/>
            </w:tcBorders>
            <w:shd w:val="clear" w:color="auto" w:fill="C1F0C7"/>
            <w:tcMar>
              <w:left w:w="108" w:type="dxa"/>
              <w:right w:w="108" w:type="dxa"/>
            </w:tcMar>
          </w:tcPr>
          <w:p w14:paraId="5329442D" w14:textId="78A31CE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A6. Contratar y coordinar con la consultoría para desarrollar estrategias de gobernanza.</w:t>
            </w:r>
          </w:p>
        </w:tc>
      </w:tr>
      <w:tr w:rsidR="35C9064B" w14:paraId="502058F6" w14:textId="77777777" w:rsidTr="003B4D10">
        <w:trPr>
          <w:gridAfter w:val="1"/>
          <w:wAfter w:w="18" w:type="dxa"/>
          <w:trHeight w:val="300"/>
        </w:trPr>
        <w:tc>
          <w:tcPr>
            <w:cnfStyle w:val="001000000000" w:firstRow="0" w:lastRow="0" w:firstColumn="1" w:lastColumn="0" w:oddVBand="0" w:evenVBand="0" w:oddHBand="0" w:evenHBand="0" w:firstRowFirstColumn="0" w:firstRowLastColumn="0" w:lastRowFirstColumn="0" w:lastRowLastColumn="0"/>
            <w:tcW w:w="9059" w:type="dxa"/>
            <w:gridSpan w:val="3"/>
            <w:tcBorders>
              <w:top w:val="nil"/>
              <w:left w:val="nil"/>
              <w:bottom w:val="single" w:sz="8" w:space="0" w:color="47D459"/>
              <w:right w:val="nil"/>
            </w:tcBorders>
            <w:tcMar>
              <w:left w:w="108" w:type="dxa"/>
              <w:right w:w="108" w:type="dxa"/>
            </w:tcMar>
          </w:tcPr>
          <w:p w14:paraId="72A80BE3" w14:textId="061F0CBC" w:rsidR="35C9064B" w:rsidRPr="00C74D98" w:rsidRDefault="35C9064B" w:rsidP="00C74D98">
            <w:pPr>
              <w:jc w:val="center"/>
              <w:rPr>
                <w:rFonts w:ascii="Palatino Linotype" w:eastAsia="Palatino Linotype" w:hAnsi="Palatino Linotype" w:cs="Palatino Linotype"/>
                <w:color w:val="000000" w:themeColor="text1"/>
              </w:rPr>
            </w:pPr>
            <w:r w:rsidRPr="00C74D98">
              <w:rPr>
                <w:rFonts w:ascii="Palatino Linotype" w:eastAsia="Palatino Linotype" w:hAnsi="Palatino Linotype" w:cs="Palatino Linotype"/>
                <w:color w:val="000000" w:themeColor="text1"/>
              </w:rPr>
              <w:t>S</w:t>
            </w:r>
            <w:r w:rsidR="00C543B2">
              <w:rPr>
                <w:rFonts w:ascii="Palatino Linotype" w:eastAsia="Palatino Linotype" w:hAnsi="Palatino Linotype" w:cs="Palatino Linotype"/>
                <w:color w:val="000000" w:themeColor="text1"/>
              </w:rPr>
              <w:t>eguimiento</w:t>
            </w:r>
          </w:p>
        </w:tc>
      </w:tr>
      <w:tr w:rsidR="35C9064B" w14:paraId="7EB1183E" w14:textId="77777777" w:rsidTr="003B4D10">
        <w:trPr>
          <w:gridAfter w:val="1"/>
          <w:cnfStyle w:val="000000100000" w:firstRow="0" w:lastRow="0" w:firstColumn="0" w:lastColumn="0" w:oddVBand="0" w:evenVBand="0" w:oddHBand="1" w:evenHBand="0" w:firstRowFirstColumn="0" w:firstRowLastColumn="0" w:lastRowFirstColumn="0" w:lastRowLastColumn="0"/>
          <w:wAfter w:w="18" w:type="dxa"/>
          <w:trHeight w:val="300"/>
        </w:trPr>
        <w:tc>
          <w:tcPr>
            <w:cnfStyle w:val="001000000000" w:firstRow="0" w:lastRow="0" w:firstColumn="1" w:lastColumn="0" w:oddVBand="0" w:evenVBand="0" w:oddHBand="0" w:evenHBand="0" w:firstRowFirstColumn="0" w:firstRowLastColumn="0" w:lastRowFirstColumn="0" w:lastRowLastColumn="0"/>
            <w:tcW w:w="4253"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5628352" w14:textId="44F58584" w:rsidR="35C9064B" w:rsidRDefault="35C9064B" w:rsidP="667285CD">
            <w:pPr>
              <w:jc w:val="both"/>
              <w:rPr>
                <w:rFonts w:ascii="Palatino Linotype" w:eastAsia="Palatino Linotype" w:hAnsi="Palatino Linotype" w:cs="Palatino Linotype"/>
                <w:color w:val="6AA84F"/>
              </w:rPr>
            </w:pPr>
            <w:r w:rsidRPr="667285CD">
              <w:rPr>
                <w:rFonts w:ascii="Palatino Linotype" w:eastAsia="Palatino Linotype" w:hAnsi="Palatino Linotype" w:cs="Palatino Linotype"/>
                <w:color w:val="6AA84F"/>
              </w:rPr>
              <w:t>Indicador de cumplimiento</w:t>
            </w:r>
          </w:p>
        </w:tc>
        <w:tc>
          <w:tcPr>
            <w:tcW w:w="4806" w:type="dxa"/>
            <w:tcBorders>
              <w:top w:val="nil"/>
              <w:left w:val="nil"/>
              <w:bottom w:val="single" w:sz="8" w:space="0" w:color="47D459"/>
              <w:right w:val="nil"/>
            </w:tcBorders>
            <w:shd w:val="clear" w:color="auto" w:fill="C1F0C7"/>
            <w:tcMar>
              <w:left w:w="108" w:type="dxa"/>
              <w:right w:w="108" w:type="dxa"/>
            </w:tcMar>
          </w:tcPr>
          <w:p w14:paraId="18A3787A" w14:textId="3BBB29A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6AA84F"/>
              </w:rPr>
            </w:pPr>
            <w:r w:rsidRPr="667285CD">
              <w:rPr>
                <w:rFonts w:ascii="Palatino Linotype" w:eastAsia="Palatino Linotype" w:hAnsi="Palatino Linotype" w:cs="Palatino Linotype"/>
                <w:b/>
                <w:bCs/>
                <w:color w:val="6AA84F"/>
              </w:rPr>
              <w:t>Medio de Verificación</w:t>
            </w:r>
          </w:p>
        </w:tc>
      </w:tr>
      <w:tr w:rsidR="35C9064B" w14:paraId="14196175" w14:textId="77777777" w:rsidTr="003B4D10">
        <w:trPr>
          <w:gridAfter w:val="1"/>
          <w:wAfter w:w="18" w:type="dxa"/>
          <w:trHeight w:val="450"/>
        </w:trPr>
        <w:tc>
          <w:tcPr>
            <w:cnfStyle w:val="001000000000" w:firstRow="0" w:lastRow="0" w:firstColumn="1" w:lastColumn="0" w:oddVBand="0" w:evenVBand="0" w:oddHBand="0" w:evenHBand="0" w:firstRowFirstColumn="0" w:firstRowLastColumn="0" w:lastRowFirstColumn="0" w:lastRowLastColumn="0"/>
            <w:tcW w:w="4253" w:type="dxa"/>
            <w:gridSpan w:val="2"/>
            <w:tcBorders>
              <w:top w:val="single" w:sz="8" w:space="0" w:color="47D459"/>
              <w:left w:val="nil"/>
              <w:bottom w:val="single" w:sz="8" w:space="0" w:color="47D459"/>
              <w:right w:val="single" w:sz="8" w:space="0" w:color="47D459"/>
            </w:tcBorders>
            <w:tcMar>
              <w:left w:w="108" w:type="dxa"/>
              <w:right w:w="108" w:type="dxa"/>
            </w:tcMar>
          </w:tcPr>
          <w:p w14:paraId="56A88764" w14:textId="7ED3357B"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Número de colaboraciones establecidas.</w:t>
            </w:r>
            <w:r>
              <w:br/>
            </w:r>
            <w:r w:rsidRPr="667285CD">
              <w:rPr>
                <w:rFonts w:ascii="Palatino Linotype" w:eastAsia="Palatino Linotype" w:hAnsi="Palatino Linotype" w:cs="Palatino Linotype"/>
                <w:color w:val="000000" w:themeColor="text1"/>
              </w:rPr>
              <w:t xml:space="preserve"> Contar con una visión futuro y objetivos comunes. </w:t>
            </w:r>
            <w:r>
              <w:br/>
            </w:r>
            <w:r w:rsidRPr="667285CD">
              <w:rPr>
                <w:rFonts w:ascii="Palatino Linotype" w:eastAsia="Palatino Linotype" w:hAnsi="Palatino Linotype" w:cs="Palatino Linotype"/>
                <w:color w:val="000000" w:themeColor="text1"/>
              </w:rPr>
              <w:t>Convenir una p</w:t>
            </w:r>
            <w:r w:rsidR="00173B18">
              <w:rPr>
                <w:rFonts w:ascii="Palatino Linotype" w:eastAsia="Palatino Linotype" w:hAnsi="Palatino Linotype" w:cs="Palatino Linotype"/>
                <w:color w:val="000000" w:themeColor="text1"/>
              </w:rPr>
              <w:t>l</w:t>
            </w:r>
            <w:r w:rsidRPr="667285CD">
              <w:rPr>
                <w:rFonts w:ascii="Palatino Linotype" w:eastAsia="Palatino Linotype" w:hAnsi="Palatino Linotype" w:cs="Palatino Linotype"/>
                <w:color w:val="000000" w:themeColor="text1"/>
              </w:rPr>
              <w:t>anificación común del territorio.</w:t>
            </w:r>
          </w:p>
        </w:tc>
        <w:tc>
          <w:tcPr>
            <w:tcW w:w="4806" w:type="dxa"/>
            <w:tcBorders>
              <w:top w:val="single" w:sz="8" w:space="0" w:color="47D459"/>
              <w:left w:val="nil"/>
              <w:bottom w:val="single" w:sz="8" w:space="0" w:color="47D459"/>
              <w:right w:val="nil"/>
            </w:tcBorders>
            <w:tcMar>
              <w:left w:w="108" w:type="dxa"/>
              <w:right w:w="108" w:type="dxa"/>
            </w:tcMar>
          </w:tcPr>
          <w:p w14:paraId="1642D156" w14:textId="51502451" w:rsidR="35C9064B" w:rsidRDefault="35C9064B" w:rsidP="667285CD">
            <w:pPr>
              <w:spacing w:before="40" w:after="40"/>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Convenios firmados, reportes de colaboración, Actas de reuniones.</w:t>
            </w:r>
          </w:p>
          <w:p w14:paraId="2D0B0EE5" w14:textId="4E7D5FD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Acuerdo de convivencia firmado las organizaciones y/ o personas participantes.</w:t>
            </w:r>
          </w:p>
          <w:p w14:paraId="3669C196" w14:textId="11CB57A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Informe de resolución de conflictos y objetivos fijados.</w:t>
            </w:r>
          </w:p>
        </w:tc>
      </w:tr>
    </w:tbl>
    <w:p w14:paraId="73CABD68" w14:textId="3CC8E5EB"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5" w:type="dxa"/>
        <w:tblLayout w:type="fixed"/>
        <w:tblLook w:val="04A0" w:firstRow="1" w:lastRow="0" w:firstColumn="1" w:lastColumn="0" w:noHBand="0" w:noVBand="1"/>
      </w:tblPr>
      <w:tblGrid>
        <w:gridCol w:w="1540"/>
        <w:gridCol w:w="2713"/>
        <w:gridCol w:w="22"/>
        <w:gridCol w:w="4740"/>
      </w:tblGrid>
      <w:tr w:rsidR="35C9064B" w14:paraId="3E969D8B" w14:textId="77777777" w:rsidTr="1F6CAB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gridSpan w:val="4"/>
            <w:tcBorders>
              <w:left w:val="nil"/>
              <w:bottom w:val="single" w:sz="12" w:space="0" w:color="47D459"/>
              <w:right w:val="nil"/>
            </w:tcBorders>
            <w:tcMar>
              <w:left w:w="108" w:type="dxa"/>
              <w:right w:w="108" w:type="dxa"/>
            </w:tcMar>
          </w:tcPr>
          <w:p w14:paraId="49208900" w14:textId="17D977F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M3. Realizar capacitaciones en gestión organizacional de recurso hídrico.</w:t>
            </w:r>
          </w:p>
        </w:tc>
      </w:tr>
      <w:tr w:rsidR="35C9064B" w14:paraId="58B0C2B6"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6B0D9955" w14:textId="4073530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735"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7E157DE1" w14:textId="2FAF64D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SUB-ELEMENTO</w:t>
            </w:r>
          </w:p>
        </w:tc>
        <w:tc>
          <w:tcPr>
            <w:tcW w:w="4740" w:type="dxa"/>
            <w:tcBorders>
              <w:top w:val="nil"/>
              <w:left w:val="single" w:sz="8" w:space="0" w:color="47D459"/>
              <w:bottom w:val="single" w:sz="8" w:space="0" w:color="47D459"/>
              <w:right w:val="nil"/>
            </w:tcBorders>
            <w:shd w:val="clear" w:color="auto" w:fill="C1F0C7"/>
            <w:tcMar>
              <w:left w:w="108" w:type="dxa"/>
              <w:right w:w="108" w:type="dxa"/>
            </w:tcMar>
          </w:tcPr>
          <w:p w14:paraId="704B332A" w14:textId="3CB6533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CONTENIDO</w:t>
            </w:r>
          </w:p>
        </w:tc>
      </w:tr>
      <w:tr w:rsidR="35C9064B" w14:paraId="1AAD82F9"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540" w:type="dxa"/>
            <w:vMerge w:val="restart"/>
            <w:tcBorders>
              <w:top w:val="single" w:sz="8" w:space="0" w:color="47D459"/>
              <w:left w:val="nil"/>
              <w:bottom w:val="single" w:sz="8" w:space="0" w:color="47D459"/>
              <w:right w:val="single" w:sz="8" w:space="0" w:color="47D459"/>
            </w:tcBorders>
            <w:tcMar>
              <w:left w:w="108" w:type="dxa"/>
              <w:right w:w="108" w:type="dxa"/>
            </w:tcMar>
          </w:tcPr>
          <w:p w14:paraId="784A8022" w14:textId="7E544D4E"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735"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4DFFB82C" w14:textId="353E3C3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Objetivo Especifico (OE)</w:t>
            </w:r>
          </w:p>
        </w:tc>
        <w:tc>
          <w:tcPr>
            <w:tcW w:w="4740" w:type="dxa"/>
            <w:tcBorders>
              <w:top w:val="single" w:sz="8" w:space="0" w:color="47D459"/>
              <w:left w:val="single" w:sz="8" w:space="0" w:color="47D459"/>
              <w:bottom w:val="single" w:sz="8" w:space="0" w:color="47D459"/>
              <w:right w:val="nil"/>
            </w:tcBorders>
            <w:tcMar>
              <w:left w:w="108" w:type="dxa"/>
              <w:right w:w="108" w:type="dxa"/>
            </w:tcMar>
          </w:tcPr>
          <w:p w14:paraId="5E19B775" w14:textId="12C0A03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Fortalecer las habilidades y conocimientos de la comunidad sobre mecanismos de gestión y organizaciones asociadas al recurso hídrico.</w:t>
            </w:r>
          </w:p>
        </w:tc>
      </w:tr>
      <w:tr w:rsidR="35C9064B" w14:paraId="4E1A5518"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6B1091DD" w14:textId="77777777" w:rsidR="00A860F1" w:rsidRDefault="00A860F1"/>
        </w:tc>
        <w:tc>
          <w:tcPr>
            <w:tcW w:w="273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21B6A3F" w14:textId="2FAE166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Lineamiento Estratégico (LE)</w:t>
            </w:r>
          </w:p>
        </w:tc>
        <w:tc>
          <w:tcPr>
            <w:tcW w:w="4740"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22C961C" w14:textId="7BD55C2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3267E7CE"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797CBBF2" w14:textId="77777777" w:rsidR="00A860F1" w:rsidRDefault="00A860F1"/>
        </w:tc>
        <w:tc>
          <w:tcPr>
            <w:tcW w:w="2735" w:type="dxa"/>
            <w:gridSpan w:val="2"/>
            <w:tcBorders>
              <w:top w:val="single" w:sz="8" w:space="0" w:color="47D459"/>
              <w:left w:val="nil"/>
              <w:bottom w:val="single" w:sz="8" w:space="0" w:color="47D459"/>
              <w:right w:val="single" w:sz="8" w:space="0" w:color="47D459"/>
            </w:tcBorders>
            <w:tcMar>
              <w:left w:w="108" w:type="dxa"/>
              <w:right w:w="108" w:type="dxa"/>
            </w:tcMar>
          </w:tcPr>
          <w:p w14:paraId="459CEAF5" w14:textId="039337D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740" w:type="dxa"/>
            <w:tcBorders>
              <w:top w:val="single" w:sz="8" w:space="0" w:color="47D459"/>
              <w:left w:val="single" w:sz="8" w:space="0" w:color="47D459"/>
              <w:bottom w:val="single" w:sz="8" w:space="0" w:color="47D459"/>
              <w:right w:val="nil"/>
            </w:tcBorders>
            <w:tcMar>
              <w:left w:w="108" w:type="dxa"/>
              <w:right w:w="108" w:type="dxa"/>
            </w:tcMar>
          </w:tcPr>
          <w:p w14:paraId="562CDDAE" w14:textId="5E80A556" w:rsidR="35C9064B" w:rsidRDefault="00173B18"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lang w:val="es-ES"/>
              </w:rPr>
            </w:pPr>
            <w:r>
              <w:rPr>
                <w:rFonts w:ascii="Palatino Linotype" w:eastAsia="Palatino Linotype" w:hAnsi="Palatino Linotype" w:cs="Palatino Linotype"/>
                <w:color w:val="1F1F1F"/>
                <w:lang w:val="es-ES"/>
              </w:rPr>
              <w:t>Se he observado un d</w:t>
            </w:r>
            <w:r w:rsidR="35C9064B" w:rsidRPr="667285CD">
              <w:rPr>
                <w:rFonts w:ascii="Palatino Linotype" w:eastAsia="Palatino Linotype" w:hAnsi="Palatino Linotype" w:cs="Palatino Linotype"/>
                <w:color w:val="1F1F1F"/>
                <w:lang w:val="es-ES"/>
              </w:rPr>
              <w:t>esconocimiento de las diferentes alternativas de sistemas organizacionales relacionado a la gestión hídric</w:t>
            </w:r>
            <w:r w:rsidR="00AD6919">
              <w:rPr>
                <w:rFonts w:ascii="Palatino Linotype" w:eastAsia="Palatino Linotype" w:hAnsi="Palatino Linotype" w:cs="Palatino Linotype"/>
                <w:color w:val="1F1F1F"/>
                <w:lang w:val="es-ES"/>
              </w:rPr>
              <w:t>o, de s</w:t>
            </w:r>
            <w:r w:rsidR="35C9064B" w:rsidRPr="667285CD">
              <w:rPr>
                <w:rFonts w:ascii="Palatino Linotype" w:eastAsia="Palatino Linotype" w:hAnsi="Palatino Linotype" w:cs="Palatino Linotype"/>
                <w:color w:val="1F1F1F"/>
                <w:lang w:val="es-ES"/>
              </w:rPr>
              <w:t>us diferentes enfoques, requerimientos, exigencias, beneficios y obligaciones</w:t>
            </w:r>
            <w:r w:rsidR="00AD6919">
              <w:rPr>
                <w:rFonts w:ascii="Palatino Linotype" w:eastAsia="Palatino Linotype" w:hAnsi="Palatino Linotype" w:cs="Palatino Linotype"/>
                <w:color w:val="1F1F1F"/>
                <w:lang w:val="es-ES"/>
              </w:rPr>
              <w:t>,</w:t>
            </w:r>
            <w:r w:rsidR="35C9064B" w:rsidRPr="667285CD">
              <w:rPr>
                <w:rFonts w:ascii="Palatino Linotype" w:eastAsia="Palatino Linotype" w:hAnsi="Palatino Linotype" w:cs="Palatino Linotype"/>
                <w:color w:val="1F1F1F"/>
                <w:lang w:val="es-ES"/>
              </w:rPr>
              <w:t xml:space="preserve"> </w:t>
            </w:r>
            <w:r w:rsidR="00AD6919">
              <w:rPr>
                <w:rFonts w:ascii="Palatino Linotype" w:eastAsia="Palatino Linotype" w:hAnsi="Palatino Linotype" w:cs="Palatino Linotype"/>
                <w:color w:val="1F1F1F"/>
                <w:lang w:val="es-ES"/>
              </w:rPr>
              <w:t>así</w:t>
            </w:r>
            <w:r w:rsidR="00AD6919" w:rsidRPr="667285CD">
              <w:rPr>
                <w:rFonts w:ascii="Palatino Linotype" w:eastAsia="Palatino Linotype" w:hAnsi="Palatino Linotype" w:cs="Palatino Linotype"/>
                <w:color w:val="1F1F1F"/>
                <w:lang w:val="es-ES"/>
              </w:rPr>
              <w:t xml:space="preserve"> </w:t>
            </w:r>
            <w:r w:rsidR="35C9064B" w:rsidRPr="667285CD">
              <w:rPr>
                <w:rFonts w:ascii="Palatino Linotype" w:eastAsia="Palatino Linotype" w:hAnsi="Palatino Linotype" w:cs="Palatino Linotype"/>
                <w:color w:val="1F1F1F"/>
                <w:lang w:val="es-ES"/>
              </w:rPr>
              <w:t xml:space="preserve">como también de los mecánicos para constituirse como organización y funcionamiento a largo plazo. </w:t>
            </w:r>
            <w:r w:rsidR="6A2A7F25" w:rsidRPr="667285CD">
              <w:rPr>
                <w:rFonts w:ascii="Palatino Linotype" w:eastAsia="Palatino Linotype" w:hAnsi="Palatino Linotype" w:cs="Palatino Linotype"/>
                <w:color w:val="1F1F1F"/>
                <w:lang w:val="es-ES"/>
              </w:rPr>
              <w:lastRenderedPageBreak/>
              <w:t>La medida se enfoca en presentar a la comunidad, en 3 a 4 secciones de divulgación, los diferentes sistemas y organizaciones asociadas a la gestión hídrica, y desarrollar capacidades de liderazgo, promover la organización interna de la comunidad e impulsar la creación de una organización responsable de la gestión hídrica.</w:t>
            </w:r>
          </w:p>
        </w:tc>
      </w:tr>
      <w:tr w:rsidR="35C9064B" w14:paraId="116AC7DB"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52CBBC55" w14:textId="77777777" w:rsidR="00A860F1" w:rsidRDefault="00A860F1"/>
        </w:tc>
        <w:tc>
          <w:tcPr>
            <w:tcW w:w="273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B1B393B" w14:textId="78D9681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740"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ED89769" w14:textId="12138D4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111DDD64"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1F812EC9" w14:textId="77777777" w:rsidR="00A860F1" w:rsidRDefault="00A860F1"/>
        </w:tc>
        <w:tc>
          <w:tcPr>
            <w:tcW w:w="2735" w:type="dxa"/>
            <w:gridSpan w:val="2"/>
            <w:tcBorders>
              <w:top w:val="single" w:sz="8" w:space="0" w:color="47D459"/>
              <w:left w:val="nil"/>
              <w:bottom w:val="single" w:sz="8" w:space="0" w:color="47D459"/>
              <w:right w:val="single" w:sz="8" w:space="0" w:color="47D459"/>
            </w:tcBorders>
            <w:tcMar>
              <w:left w:w="108" w:type="dxa"/>
              <w:right w:w="108" w:type="dxa"/>
            </w:tcMar>
          </w:tcPr>
          <w:p w14:paraId="18EECCA0" w14:textId="224831C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740" w:type="dxa"/>
            <w:tcBorders>
              <w:top w:val="single" w:sz="8" w:space="0" w:color="47D459"/>
              <w:left w:val="single" w:sz="8" w:space="0" w:color="47D459"/>
              <w:bottom w:val="single" w:sz="8" w:space="0" w:color="47D459"/>
              <w:right w:val="nil"/>
            </w:tcBorders>
            <w:tcMar>
              <w:left w:w="108" w:type="dxa"/>
              <w:right w:w="108" w:type="dxa"/>
            </w:tcMar>
          </w:tcPr>
          <w:p w14:paraId="1BD640AF" w14:textId="64FA0BE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Patrocinadores privados, municipio, Ministerio con competencia en tema del Crisis Climáticas y gestión hídrica. </w:t>
            </w:r>
          </w:p>
        </w:tc>
      </w:tr>
      <w:tr w:rsidR="35C9064B" w14:paraId="48218691"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61CF6E66" w14:textId="77777777" w:rsidR="00A860F1" w:rsidRDefault="00A860F1"/>
        </w:tc>
        <w:tc>
          <w:tcPr>
            <w:tcW w:w="273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05003D6E" w14:textId="4B54722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740"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645AC69" w14:textId="3A989F2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sector público (DOH, SISS) y municipio.</w:t>
            </w:r>
          </w:p>
        </w:tc>
      </w:tr>
      <w:tr w:rsidR="35C9064B" w14:paraId="136BF362"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540" w:type="dxa"/>
            <w:tcBorders>
              <w:top w:val="nil"/>
              <w:left w:val="nil"/>
              <w:bottom w:val="single" w:sz="8" w:space="0" w:color="47D459"/>
              <w:right w:val="single" w:sz="8" w:space="0" w:color="47D459"/>
            </w:tcBorders>
            <w:shd w:val="clear" w:color="auto" w:fill="C1F0C7"/>
            <w:tcMar>
              <w:left w:w="108" w:type="dxa"/>
              <w:right w:w="108" w:type="dxa"/>
            </w:tcMar>
          </w:tcPr>
          <w:p w14:paraId="5C8DBE85" w14:textId="7214D1D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735" w:type="dxa"/>
            <w:gridSpan w:val="2"/>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422CFD84" w14:textId="5F67B05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 xml:space="preserve">Duración </w:t>
            </w:r>
          </w:p>
        </w:tc>
        <w:tc>
          <w:tcPr>
            <w:tcW w:w="4740"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6A55867" w14:textId="25E0FF3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 </w:t>
            </w:r>
            <w:r w:rsidR="265B91ED" w:rsidRPr="667285CD">
              <w:rPr>
                <w:rFonts w:ascii="Palatino Linotype" w:eastAsia="Palatino Linotype" w:hAnsi="Palatino Linotype" w:cs="Palatino Linotype"/>
                <w:color w:val="000000" w:themeColor="text1"/>
              </w:rPr>
              <w:t>Dos (</w:t>
            </w:r>
            <w:r w:rsidRPr="667285CD">
              <w:rPr>
                <w:rFonts w:ascii="Palatino Linotype" w:eastAsia="Palatino Linotype" w:hAnsi="Palatino Linotype" w:cs="Palatino Linotype"/>
                <w:color w:val="000000" w:themeColor="text1"/>
              </w:rPr>
              <w:t>2</w:t>
            </w:r>
            <w:r w:rsidR="769938F3" w:rsidRPr="667285CD">
              <w:rPr>
                <w:rFonts w:ascii="Palatino Linotype" w:eastAsia="Palatino Linotype" w:hAnsi="Palatino Linotype" w:cs="Palatino Linotype"/>
                <w:color w:val="000000" w:themeColor="text1"/>
              </w:rPr>
              <w:t>)</w:t>
            </w:r>
            <w:r w:rsidRPr="667285CD">
              <w:rPr>
                <w:rFonts w:ascii="Palatino Linotype" w:eastAsia="Palatino Linotype" w:hAnsi="Palatino Linotype" w:cs="Palatino Linotype"/>
                <w:color w:val="000000" w:themeColor="text1"/>
              </w:rPr>
              <w:t xml:space="preserve"> meses</w:t>
            </w:r>
            <w:r w:rsidR="4C9914FC" w:rsidRPr="667285CD">
              <w:rPr>
                <w:rFonts w:ascii="Palatino Linotype" w:eastAsia="Palatino Linotype" w:hAnsi="Palatino Linotype" w:cs="Palatino Linotype"/>
                <w:color w:val="000000" w:themeColor="text1"/>
              </w:rPr>
              <w:t>.</w:t>
            </w:r>
          </w:p>
        </w:tc>
      </w:tr>
      <w:tr w:rsidR="35C9064B" w14:paraId="2F70F7AF"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top w:val="single" w:sz="8" w:space="0" w:color="47D459"/>
              <w:left w:val="nil"/>
              <w:bottom w:val="single" w:sz="8" w:space="0" w:color="47D459"/>
              <w:right w:val="single" w:sz="8" w:space="0" w:color="47D459"/>
            </w:tcBorders>
            <w:tcMar>
              <w:left w:w="108" w:type="dxa"/>
              <w:right w:w="108" w:type="dxa"/>
            </w:tcMar>
          </w:tcPr>
          <w:p w14:paraId="7DE43038" w14:textId="0E8EC7F1" w:rsidR="35C9064B" w:rsidRPr="00C543B2" w:rsidRDefault="35C9064B" w:rsidP="667285CD">
            <w:pPr>
              <w:jc w:val="both"/>
              <w:rPr>
                <w:rFonts w:ascii="Palatino Linotype" w:eastAsia="Palatino Linotype" w:hAnsi="Palatino Linotype" w:cs="Palatino Linotype"/>
              </w:rPr>
            </w:pPr>
            <w:r w:rsidRPr="00C543B2">
              <w:rPr>
                <w:rFonts w:ascii="Palatino Linotype" w:eastAsia="Palatino Linotype" w:hAnsi="Palatino Linotype" w:cs="Palatino Linotype"/>
              </w:rPr>
              <w:t>Sinergias de la medida</w:t>
            </w:r>
          </w:p>
        </w:tc>
        <w:tc>
          <w:tcPr>
            <w:tcW w:w="7475" w:type="dxa"/>
            <w:gridSpan w:val="3"/>
            <w:tcBorders>
              <w:top w:val="single" w:sz="8" w:space="0" w:color="47D459"/>
              <w:left w:val="single" w:sz="8" w:space="0" w:color="47D459"/>
              <w:bottom w:val="single" w:sz="8" w:space="0" w:color="47D459"/>
              <w:right w:val="nil"/>
            </w:tcBorders>
            <w:tcMar>
              <w:left w:w="108" w:type="dxa"/>
              <w:right w:w="108" w:type="dxa"/>
            </w:tcMar>
          </w:tcPr>
          <w:p w14:paraId="097782DF" w14:textId="578D8563" w:rsidR="35C9064B" w:rsidRPr="00C543B2" w:rsidRDefault="77700FBC"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lang w:val="es-ES"/>
              </w:rPr>
            </w:pPr>
            <w:r w:rsidRPr="00C543B2">
              <w:rPr>
                <w:rFonts w:ascii="Palatino Linotype" w:eastAsia="Palatino Linotype" w:hAnsi="Palatino Linotype" w:cs="Palatino Linotype"/>
                <w:lang w:val="es-ES"/>
              </w:rPr>
              <w:t xml:space="preserve">Sinergia con la Estrategia Nacional de Capacitación en Medio Ambiente y el Plan Nacional de Recursos Hídricos, que destacan la importancia de desarrollar capacidades locales para la gestión sostenible del agua. Así como también con el tratado de </w:t>
            </w:r>
            <w:r w:rsidR="00AD6919" w:rsidRPr="00C543B2">
              <w:rPr>
                <w:rFonts w:ascii="Palatino Linotype" w:eastAsia="Palatino Linotype" w:hAnsi="Palatino Linotype" w:cs="Palatino Linotype"/>
                <w:lang w:val="es-ES"/>
              </w:rPr>
              <w:t>Escazú</w:t>
            </w:r>
            <w:r w:rsidRPr="00C543B2">
              <w:rPr>
                <w:rFonts w:ascii="Palatino Linotype" w:eastAsia="Palatino Linotype" w:hAnsi="Palatino Linotype" w:cs="Palatino Linotype"/>
                <w:lang w:val="es-ES"/>
              </w:rPr>
              <w:t xml:space="preserve"> </w:t>
            </w:r>
            <w:r w:rsidR="41A2291E" w:rsidRPr="00C543B2">
              <w:rPr>
                <w:rFonts w:ascii="Palatino Linotype" w:eastAsia="Palatino Linotype" w:hAnsi="Palatino Linotype" w:cs="Palatino Linotype"/>
                <w:lang w:val="es-ES"/>
              </w:rPr>
              <w:t>respecto al acceso de la información</w:t>
            </w:r>
            <w:r w:rsidR="00C543B2" w:rsidRPr="00C543B2">
              <w:rPr>
                <w:rFonts w:ascii="Palatino Linotype" w:eastAsia="Palatino Linotype" w:hAnsi="Palatino Linotype" w:cs="Palatino Linotype"/>
                <w:lang w:val="es-ES"/>
              </w:rPr>
              <w:t>.</w:t>
            </w:r>
          </w:p>
        </w:tc>
      </w:tr>
      <w:tr w:rsidR="35C9064B" w14:paraId="7EA74A85"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540" w:type="dxa"/>
            <w:vMerge w:val="restart"/>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D78DE48" w14:textId="35C2C79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Planificación de la medida</w:t>
            </w:r>
          </w:p>
        </w:tc>
        <w:tc>
          <w:tcPr>
            <w:tcW w:w="2735" w:type="dxa"/>
            <w:gridSpan w:val="2"/>
            <w:vMerge w:val="restart"/>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0092B927" w14:textId="19840DE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Cronograma</w:t>
            </w:r>
          </w:p>
          <w:p w14:paraId="45705ED9" w14:textId="0EE030F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Implementación</w:t>
            </w:r>
          </w:p>
        </w:tc>
        <w:tc>
          <w:tcPr>
            <w:tcW w:w="4740" w:type="dxa"/>
            <w:tcBorders>
              <w:top w:val="nil"/>
              <w:left w:val="single" w:sz="8" w:space="0" w:color="47D459"/>
              <w:bottom w:val="single" w:sz="8" w:space="0" w:color="47D459"/>
              <w:right w:val="nil"/>
            </w:tcBorders>
            <w:shd w:val="clear" w:color="auto" w:fill="C1F0C7"/>
            <w:tcMar>
              <w:left w:w="108" w:type="dxa"/>
              <w:right w:w="108" w:type="dxa"/>
            </w:tcMar>
          </w:tcPr>
          <w:p w14:paraId="70F23D90" w14:textId="7160A84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Acciones </w:t>
            </w:r>
          </w:p>
        </w:tc>
      </w:tr>
      <w:tr w:rsidR="35C9064B" w14:paraId="189D4A93"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403BB8E8" w14:textId="77777777" w:rsidR="00A860F1" w:rsidRDefault="00A860F1"/>
        </w:tc>
        <w:tc>
          <w:tcPr>
            <w:tcW w:w="2735" w:type="dxa"/>
            <w:gridSpan w:val="2"/>
            <w:vMerge/>
            <w:vAlign w:val="center"/>
          </w:tcPr>
          <w:p w14:paraId="6CC10953"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740" w:type="dxa"/>
            <w:tcBorders>
              <w:top w:val="single" w:sz="8" w:space="0" w:color="47D459"/>
              <w:left w:val="nil"/>
              <w:bottom w:val="single" w:sz="8" w:space="0" w:color="47D459"/>
              <w:right w:val="nil"/>
            </w:tcBorders>
            <w:tcMar>
              <w:left w:w="108" w:type="dxa"/>
              <w:right w:w="108" w:type="dxa"/>
            </w:tcMar>
          </w:tcPr>
          <w:p w14:paraId="164FB5B4" w14:textId="33B5DF5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A7. Diseñar un programa de capacitación basado en necesidades locales.</w:t>
            </w:r>
          </w:p>
        </w:tc>
      </w:tr>
      <w:tr w:rsidR="35C9064B" w14:paraId="5396566B"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28B5E9EB" w14:textId="77777777" w:rsidR="00A860F1" w:rsidRDefault="00A860F1"/>
        </w:tc>
        <w:tc>
          <w:tcPr>
            <w:tcW w:w="2735" w:type="dxa"/>
            <w:gridSpan w:val="2"/>
            <w:vMerge/>
            <w:vAlign w:val="center"/>
          </w:tcPr>
          <w:p w14:paraId="363B2DA2"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740" w:type="dxa"/>
            <w:tcBorders>
              <w:top w:val="single" w:sz="8" w:space="0" w:color="47D459"/>
              <w:left w:val="nil"/>
              <w:bottom w:val="single" w:sz="8" w:space="0" w:color="47D459"/>
              <w:right w:val="nil"/>
            </w:tcBorders>
            <w:shd w:val="clear" w:color="auto" w:fill="C1F0C7"/>
            <w:tcMar>
              <w:left w:w="108" w:type="dxa"/>
              <w:right w:w="108" w:type="dxa"/>
            </w:tcMar>
          </w:tcPr>
          <w:p w14:paraId="27CFDE93" w14:textId="45788AC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A8. Contratar expertos en gestión de recursos hídricos.</w:t>
            </w:r>
          </w:p>
        </w:tc>
      </w:tr>
      <w:tr w:rsidR="35C9064B" w14:paraId="1AFB93A4"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7A54BFFE" w14:textId="77777777" w:rsidR="00A860F1" w:rsidRDefault="00A860F1"/>
        </w:tc>
        <w:tc>
          <w:tcPr>
            <w:tcW w:w="2735" w:type="dxa"/>
            <w:gridSpan w:val="2"/>
            <w:vMerge/>
            <w:vAlign w:val="center"/>
          </w:tcPr>
          <w:p w14:paraId="239C7C26"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740" w:type="dxa"/>
            <w:tcBorders>
              <w:top w:val="single" w:sz="8" w:space="0" w:color="47D459"/>
              <w:left w:val="nil"/>
              <w:bottom w:val="single" w:sz="8" w:space="0" w:color="47D459"/>
              <w:right w:val="nil"/>
            </w:tcBorders>
            <w:tcMar>
              <w:left w:w="108" w:type="dxa"/>
              <w:right w:w="108" w:type="dxa"/>
            </w:tcMar>
          </w:tcPr>
          <w:p w14:paraId="559E4DA9" w14:textId="094E9F0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A9. Programar y realizar talleres y seminarios para la comunidad y líderes locales.</w:t>
            </w:r>
          </w:p>
        </w:tc>
      </w:tr>
      <w:tr w:rsidR="35C9064B" w14:paraId="07BFE29E"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9015" w:type="dxa"/>
            <w:gridSpan w:val="4"/>
            <w:tcBorders>
              <w:top w:val="nil"/>
              <w:left w:val="nil"/>
              <w:bottom w:val="single" w:sz="8" w:space="0" w:color="47D459"/>
              <w:right w:val="nil"/>
            </w:tcBorders>
            <w:shd w:val="clear" w:color="auto" w:fill="C1F0C7"/>
            <w:tcMar>
              <w:left w:w="108" w:type="dxa"/>
              <w:right w:w="108" w:type="dxa"/>
            </w:tcMar>
          </w:tcPr>
          <w:p w14:paraId="7E91E2DE" w14:textId="287743AD" w:rsidR="35C9064B" w:rsidRDefault="35C9064B" w:rsidP="0055668D">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5FFB6D85" w14:textId="77777777" w:rsidTr="00052761">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253" w:type="dxa"/>
            <w:gridSpan w:val="2"/>
            <w:tcBorders>
              <w:top w:val="single" w:sz="8" w:space="0" w:color="47D459"/>
              <w:left w:val="nil"/>
              <w:bottom w:val="single" w:sz="8" w:space="0" w:color="47D459"/>
              <w:right w:val="single" w:sz="8" w:space="0" w:color="47D459"/>
            </w:tcBorders>
            <w:tcMar>
              <w:left w:w="108" w:type="dxa"/>
              <w:right w:w="108" w:type="dxa"/>
            </w:tcMar>
          </w:tcPr>
          <w:p w14:paraId="101E6621" w14:textId="39944AF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762" w:type="dxa"/>
            <w:gridSpan w:val="2"/>
            <w:tcBorders>
              <w:top w:val="nil"/>
              <w:left w:val="nil"/>
              <w:bottom w:val="single" w:sz="8" w:space="0" w:color="47D459"/>
              <w:right w:val="nil"/>
            </w:tcBorders>
            <w:tcMar>
              <w:left w:w="108" w:type="dxa"/>
              <w:right w:w="108" w:type="dxa"/>
            </w:tcMar>
          </w:tcPr>
          <w:p w14:paraId="34AE42EA" w14:textId="7C6248C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46D8743D" w14:textId="77777777" w:rsidTr="00052761">
        <w:trPr>
          <w:trHeight w:val="270"/>
        </w:trPr>
        <w:tc>
          <w:tcPr>
            <w:cnfStyle w:val="001000000000" w:firstRow="0" w:lastRow="0" w:firstColumn="1" w:lastColumn="0" w:oddVBand="0" w:evenVBand="0" w:oddHBand="0" w:evenHBand="0" w:firstRowFirstColumn="0" w:firstRowLastColumn="0" w:lastRowFirstColumn="0" w:lastRowLastColumn="0"/>
            <w:tcW w:w="4253"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2783948" w14:textId="62173FCE" w:rsidR="35C9064B" w:rsidRPr="0055668D" w:rsidRDefault="35C9064B" w:rsidP="667285CD">
            <w:pPr>
              <w:jc w:val="both"/>
              <w:rPr>
                <w:rFonts w:ascii="Palatino Linotype" w:eastAsia="Palatino Linotype" w:hAnsi="Palatino Linotype" w:cs="Palatino Linotype"/>
                <w:color w:val="000000" w:themeColor="text1"/>
              </w:rPr>
            </w:pPr>
            <w:r w:rsidRPr="0055668D">
              <w:rPr>
                <w:rFonts w:ascii="Palatino Linotype" w:eastAsia="Palatino Linotype" w:hAnsi="Palatino Linotype" w:cs="Palatino Linotype"/>
                <w:color w:val="000000" w:themeColor="text1"/>
              </w:rPr>
              <w:t>Listas de asistencia, reportes de capacitación.</w:t>
            </w:r>
          </w:p>
          <w:p w14:paraId="7CC40EDD" w14:textId="4551B431" w:rsidR="35C9064B" w:rsidRPr="0055668D" w:rsidRDefault="35C9064B" w:rsidP="667285CD">
            <w:pPr>
              <w:jc w:val="both"/>
              <w:rPr>
                <w:rFonts w:ascii="Palatino Linotype" w:eastAsia="Palatino Linotype" w:hAnsi="Palatino Linotype" w:cs="Palatino Linotype"/>
                <w:color w:val="000000" w:themeColor="text1"/>
              </w:rPr>
            </w:pPr>
            <w:r w:rsidRPr="0055668D">
              <w:rPr>
                <w:rFonts w:ascii="Palatino Linotype" w:eastAsia="Palatino Linotype" w:hAnsi="Palatino Linotype" w:cs="Palatino Linotype"/>
                <w:color w:val="000000" w:themeColor="text1"/>
              </w:rPr>
              <w:t>Formación de nuevos lideres comunitarios.</w:t>
            </w:r>
          </w:p>
        </w:tc>
        <w:tc>
          <w:tcPr>
            <w:tcW w:w="4762" w:type="dxa"/>
            <w:gridSpan w:val="2"/>
            <w:tcBorders>
              <w:top w:val="single" w:sz="8" w:space="0" w:color="47D459"/>
              <w:left w:val="nil"/>
              <w:bottom w:val="single" w:sz="8" w:space="0" w:color="47D459"/>
              <w:right w:val="nil"/>
            </w:tcBorders>
            <w:shd w:val="clear" w:color="auto" w:fill="C1F0C7"/>
            <w:tcMar>
              <w:left w:w="108" w:type="dxa"/>
              <w:right w:w="108" w:type="dxa"/>
            </w:tcMar>
          </w:tcPr>
          <w:p w14:paraId="67E7BF52" w14:textId="0FF8E4E7" w:rsidR="35C9064B" w:rsidRPr="0055668D"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0055668D">
              <w:rPr>
                <w:rFonts w:ascii="Palatino Linotype" w:eastAsia="Palatino Linotype" w:hAnsi="Palatino Linotype" w:cs="Palatino Linotype"/>
                <w:color w:val="000000" w:themeColor="text1"/>
              </w:rPr>
              <w:t xml:space="preserve">Lista de personas capacitadas. </w:t>
            </w:r>
          </w:p>
          <w:p w14:paraId="16BDC671" w14:textId="2C0F19CD" w:rsidR="35C9064B" w:rsidRPr="0055668D"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0055668D">
              <w:rPr>
                <w:rFonts w:ascii="Palatino Linotype" w:eastAsia="Palatino Linotype" w:hAnsi="Palatino Linotype" w:cs="Palatino Linotype"/>
                <w:color w:val="000000" w:themeColor="text1"/>
              </w:rPr>
              <w:t>Material y contenidos de la capacitación.</w:t>
            </w:r>
            <w:r w:rsidRPr="0055668D">
              <w:br/>
            </w:r>
            <w:r w:rsidRPr="0055668D">
              <w:rPr>
                <w:rFonts w:ascii="Palatino Linotype" w:eastAsia="Palatino Linotype" w:hAnsi="Palatino Linotype" w:cs="Palatino Linotype"/>
                <w:color w:val="000000" w:themeColor="text1"/>
              </w:rPr>
              <w:t xml:space="preserve"> Informes de diagnóstico y estructura revisada.</w:t>
            </w:r>
          </w:p>
        </w:tc>
      </w:tr>
    </w:tbl>
    <w:p w14:paraId="704CF227" w14:textId="0254A9DA"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0" w:type="auto"/>
        <w:tblLayout w:type="fixed"/>
        <w:tblLook w:val="04A0" w:firstRow="1" w:lastRow="0" w:firstColumn="1" w:lastColumn="0" w:noHBand="0" w:noVBand="1"/>
      </w:tblPr>
      <w:tblGrid>
        <w:gridCol w:w="1701"/>
        <w:gridCol w:w="2760"/>
        <w:gridCol w:w="75"/>
        <w:gridCol w:w="4480"/>
      </w:tblGrid>
      <w:tr w:rsidR="35C9064B" w14:paraId="23BF0632"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3AD92C04" w14:textId="2BC329CF"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M4. Fortalecer la</w:t>
            </w:r>
            <w:r w:rsidR="00886F89">
              <w:rPr>
                <w:rFonts w:ascii="Palatino Linotype" w:eastAsia="Palatino Linotype" w:hAnsi="Palatino Linotype" w:cs="Palatino Linotype"/>
                <w:color w:val="000000" w:themeColor="text1"/>
              </w:rPr>
              <w:t xml:space="preserve"> gobernanza</w:t>
            </w:r>
            <w:r w:rsidRPr="667285CD">
              <w:rPr>
                <w:rFonts w:ascii="Palatino Linotype" w:eastAsia="Palatino Linotype" w:hAnsi="Palatino Linotype" w:cs="Palatino Linotype"/>
                <w:color w:val="000000" w:themeColor="text1"/>
              </w:rPr>
              <w:t xml:space="preserve"> comunitaria encargada de la gestión hídrica.</w:t>
            </w:r>
          </w:p>
        </w:tc>
      </w:tr>
      <w:tr w:rsidR="35C9064B" w14:paraId="179E7CF4"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4B9858D1" w14:textId="1DC8E64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760" w:type="dxa"/>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17E7891D" w14:textId="7B34E50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555" w:type="dxa"/>
            <w:gridSpan w:val="2"/>
            <w:tcBorders>
              <w:top w:val="nil"/>
              <w:left w:val="single" w:sz="8" w:space="0" w:color="47D459"/>
              <w:bottom w:val="single" w:sz="8" w:space="0" w:color="47D459"/>
              <w:right w:val="nil"/>
            </w:tcBorders>
            <w:shd w:val="clear" w:color="auto" w:fill="C1F0C7"/>
            <w:tcMar>
              <w:left w:w="108" w:type="dxa"/>
              <w:right w:w="108" w:type="dxa"/>
            </w:tcMar>
          </w:tcPr>
          <w:p w14:paraId="69F27722" w14:textId="570FF67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018A196C"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8" w:space="0" w:color="47D459"/>
              <w:left w:val="nil"/>
              <w:bottom w:val="single" w:sz="8" w:space="0" w:color="47D459"/>
              <w:right w:val="single" w:sz="8" w:space="0" w:color="47D459"/>
            </w:tcBorders>
            <w:tcMar>
              <w:left w:w="108" w:type="dxa"/>
              <w:right w:w="108" w:type="dxa"/>
            </w:tcMar>
          </w:tcPr>
          <w:p w14:paraId="43A0949E" w14:textId="0B1EEA9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760"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33E10FBA" w14:textId="325A7CE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0CF3175D" w14:textId="0902057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Consolidar una estructura organizativa comunitaria para gestionar de manera efectiva y autónoma los recursos hídricos de Macaya.</w:t>
            </w:r>
          </w:p>
        </w:tc>
      </w:tr>
      <w:tr w:rsidR="35C9064B" w14:paraId="6F7FF9C6"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66F519A4" w14:textId="77777777" w:rsidR="00A860F1" w:rsidRDefault="00A860F1"/>
        </w:tc>
        <w:tc>
          <w:tcPr>
            <w:tcW w:w="2760"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0B436524" w14:textId="466B742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555"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B0415C9" w14:textId="414D6CB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633BD729"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71B7E710" w14:textId="77777777" w:rsidR="00A860F1" w:rsidRDefault="00A860F1"/>
        </w:tc>
        <w:tc>
          <w:tcPr>
            <w:tcW w:w="2760" w:type="dxa"/>
            <w:tcBorders>
              <w:top w:val="single" w:sz="8" w:space="0" w:color="47D459"/>
              <w:left w:val="nil"/>
              <w:bottom w:val="single" w:sz="8" w:space="0" w:color="47D459"/>
              <w:right w:val="single" w:sz="8" w:space="0" w:color="47D459"/>
            </w:tcBorders>
            <w:tcMar>
              <w:left w:w="108" w:type="dxa"/>
              <w:right w:w="108" w:type="dxa"/>
            </w:tcMar>
          </w:tcPr>
          <w:p w14:paraId="7BB767FD" w14:textId="0B4DAFA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6ED90705" w14:textId="0F079BC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Macaya no cuenta con agua potable, hasta el momento lo</w:t>
            </w:r>
            <w:r w:rsidR="00AD6919">
              <w:rPr>
                <w:rFonts w:ascii="Palatino Linotype" w:eastAsia="Palatino Linotype" w:hAnsi="Palatino Linotype" w:cs="Palatino Linotype"/>
              </w:rPr>
              <w:t>s</w:t>
            </w:r>
            <w:r w:rsidRPr="667285CD">
              <w:rPr>
                <w:rFonts w:ascii="Palatino Linotype" w:eastAsia="Palatino Linotype" w:hAnsi="Palatino Linotype" w:cs="Palatino Linotype"/>
              </w:rPr>
              <w:t xml:space="preserve"> intentos por articular una </w:t>
            </w:r>
            <w:r w:rsidRPr="667285CD">
              <w:rPr>
                <w:rFonts w:ascii="Palatino Linotype" w:eastAsia="Palatino Linotype" w:hAnsi="Palatino Linotype" w:cs="Palatino Linotype"/>
              </w:rPr>
              <w:lastRenderedPageBreak/>
              <w:t>institución encargad</w:t>
            </w:r>
            <w:r w:rsidR="00AD6919">
              <w:rPr>
                <w:rFonts w:ascii="Palatino Linotype" w:eastAsia="Palatino Linotype" w:hAnsi="Palatino Linotype" w:cs="Palatino Linotype"/>
              </w:rPr>
              <w:t>a</w:t>
            </w:r>
            <w:r w:rsidRPr="667285CD">
              <w:rPr>
                <w:rFonts w:ascii="Palatino Linotype" w:eastAsia="Palatino Linotype" w:hAnsi="Palatino Linotype" w:cs="Palatino Linotype"/>
              </w:rPr>
              <w:t xml:space="preserve"> del tema han sido fallidos. En consecuencia, existe una falta de coordinación, recursos insuficientes, ausencia de liderazgo y responsabilidad, y en última instancia, puede impedir la implementación de soluciones efectivas y sostenibles. Se requiere diagnosticar el estado actual de la organización existente y consolida</w:t>
            </w:r>
            <w:r w:rsidR="00AD6919">
              <w:rPr>
                <w:rFonts w:ascii="Palatino Linotype" w:eastAsia="Palatino Linotype" w:hAnsi="Palatino Linotype" w:cs="Palatino Linotype"/>
              </w:rPr>
              <w:t>r</w:t>
            </w:r>
            <w:r w:rsidRPr="667285CD">
              <w:rPr>
                <w:rFonts w:ascii="Palatino Linotype" w:eastAsia="Palatino Linotype" w:hAnsi="Palatino Linotype" w:cs="Palatino Linotype"/>
              </w:rPr>
              <w:t xml:space="preserve"> sus capacidades. </w:t>
            </w:r>
          </w:p>
        </w:tc>
      </w:tr>
      <w:tr w:rsidR="35C9064B" w14:paraId="4464CF90"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1EFC7F14" w14:textId="77777777" w:rsidR="00A860F1" w:rsidRDefault="00A860F1"/>
        </w:tc>
        <w:tc>
          <w:tcPr>
            <w:tcW w:w="2760"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1941D8F" w14:textId="21C8271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555"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DB60CDE" w14:textId="1FD4493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7F472EB0"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1E7F2074" w14:textId="77777777" w:rsidR="00A860F1" w:rsidRDefault="00A860F1"/>
        </w:tc>
        <w:tc>
          <w:tcPr>
            <w:tcW w:w="2760" w:type="dxa"/>
            <w:tcBorders>
              <w:top w:val="single" w:sz="8" w:space="0" w:color="47D459"/>
              <w:left w:val="nil"/>
              <w:bottom w:val="single" w:sz="8" w:space="0" w:color="47D459"/>
              <w:right w:val="single" w:sz="8" w:space="0" w:color="47D459"/>
            </w:tcBorders>
            <w:tcMar>
              <w:left w:w="108" w:type="dxa"/>
              <w:right w:w="108" w:type="dxa"/>
            </w:tcMar>
          </w:tcPr>
          <w:p w14:paraId="7F6F8D80" w14:textId="7EAD4BC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7A496932" w14:textId="137D6F8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DHO, Municipalidad y habitantes a través del pago de costo por servicio para la mantención de operaciones.</w:t>
            </w:r>
          </w:p>
        </w:tc>
      </w:tr>
      <w:tr w:rsidR="35C9064B" w14:paraId="35B2501D"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66D470E2" w14:textId="77777777" w:rsidR="00A860F1" w:rsidRDefault="00A860F1"/>
        </w:tc>
        <w:tc>
          <w:tcPr>
            <w:tcW w:w="2760"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F7E153B" w14:textId="6463457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555"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D78309A" w14:textId="6644429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sector público (DOH, SISS y municipio)</w:t>
            </w:r>
            <w:r w:rsidR="0D31C687" w:rsidRPr="667285CD">
              <w:rPr>
                <w:rFonts w:ascii="Palatino Linotype" w:eastAsia="Palatino Linotype" w:hAnsi="Palatino Linotype" w:cs="Palatino Linotype"/>
                <w:color w:val="000000" w:themeColor="text1"/>
              </w:rPr>
              <w:t>.</w:t>
            </w:r>
          </w:p>
        </w:tc>
      </w:tr>
      <w:tr w:rsidR="35C9064B" w14:paraId="7E00AE69"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74925556" w14:textId="77777777" w:rsidR="00A860F1" w:rsidRDefault="00A860F1"/>
        </w:tc>
        <w:tc>
          <w:tcPr>
            <w:tcW w:w="2760" w:type="dxa"/>
            <w:tcBorders>
              <w:top w:val="single" w:sz="8" w:space="0" w:color="47D459"/>
              <w:left w:val="nil"/>
              <w:bottom w:val="single" w:sz="8" w:space="0" w:color="47D459"/>
              <w:right w:val="single" w:sz="8" w:space="0" w:color="47D459"/>
            </w:tcBorders>
            <w:tcMar>
              <w:left w:w="108" w:type="dxa"/>
              <w:right w:w="108" w:type="dxa"/>
            </w:tcMar>
          </w:tcPr>
          <w:p w14:paraId="66076995" w14:textId="26FFC0B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06AB8F8B" w14:textId="0379B1B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Seis </w:t>
            </w:r>
            <w:r w:rsidR="68992F2B" w:rsidRPr="667285CD">
              <w:rPr>
                <w:rFonts w:ascii="Palatino Linotype" w:eastAsia="Palatino Linotype" w:hAnsi="Palatino Linotype" w:cs="Palatino Linotype"/>
              </w:rPr>
              <w:t xml:space="preserve">(6) </w:t>
            </w:r>
            <w:r w:rsidRPr="667285CD">
              <w:rPr>
                <w:rFonts w:ascii="Palatino Linotype" w:eastAsia="Palatino Linotype" w:hAnsi="Palatino Linotype" w:cs="Palatino Linotype"/>
              </w:rPr>
              <w:t>meses</w:t>
            </w:r>
            <w:r w:rsidR="3AA4CBEC" w:rsidRPr="667285CD">
              <w:rPr>
                <w:rFonts w:ascii="Palatino Linotype" w:eastAsia="Palatino Linotype" w:hAnsi="Palatino Linotype" w:cs="Palatino Linotype"/>
              </w:rPr>
              <w:t>.</w:t>
            </w:r>
          </w:p>
        </w:tc>
      </w:tr>
      <w:tr w:rsidR="35C9064B" w14:paraId="30B4BBF6"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tcBorders>
              <w:top w:val="nil"/>
              <w:left w:val="nil"/>
              <w:bottom w:val="single" w:sz="8" w:space="0" w:color="47D459"/>
              <w:right w:val="single" w:sz="8" w:space="0" w:color="47D459"/>
            </w:tcBorders>
            <w:shd w:val="clear" w:color="auto" w:fill="C1F0C7"/>
            <w:tcMar>
              <w:left w:w="108" w:type="dxa"/>
              <w:right w:w="108" w:type="dxa"/>
            </w:tcMar>
          </w:tcPr>
          <w:p w14:paraId="38B31553" w14:textId="04E52078" w:rsidR="35C9064B" w:rsidRPr="00052761" w:rsidRDefault="35C9064B" w:rsidP="667285CD">
            <w:pPr>
              <w:jc w:val="both"/>
              <w:rPr>
                <w:rFonts w:ascii="Palatino Linotype" w:eastAsia="Palatino Linotype" w:hAnsi="Palatino Linotype" w:cs="Palatino Linotype"/>
                <w:color w:val="000000" w:themeColor="text1"/>
              </w:rPr>
            </w:pPr>
            <w:r w:rsidRPr="00052761">
              <w:rPr>
                <w:rFonts w:ascii="Palatino Linotype" w:eastAsia="Palatino Linotype" w:hAnsi="Palatino Linotype" w:cs="Palatino Linotype"/>
                <w:color w:val="000000" w:themeColor="text1"/>
              </w:rPr>
              <w:t>Sinergias de la medida</w:t>
            </w:r>
          </w:p>
        </w:tc>
        <w:tc>
          <w:tcPr>
            <w:tcW w:w="7315"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C6F0B45" w14:textId="0853C20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sz w:val="20"/>
                <w:szCs w:val="20"/>
              </w:rPr>
            </w:pPr>
          </w:p>
        </w:tc>
      </w:tr>
      <w:tr w:rsidR="35C9064B" w14:paraId="54D96235"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8" w:space="0" w:color="47D459"/>
              <w:left w:val="nil"/>
              <w:bottom w:val="single" w:sz="8" w:space="0" w:color="47D459"/>
              <w:right w:val="single" w:sz="8" w:space="0" w:color="47D459"/>
            </w:tcBorders>
            <w:tcMar>
              <w:left w:w="108" w:type="dxa"/>
              <w:right w:w="108" w:type="dxa"/>
            </w:tcMar>
          </w:tcPr>
          <w:p w14:paraId="2174870F" w14:textId="2446416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6C986444" w14:textId="303D0B74"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760" w:type="dxa"/>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04669AF4" w14:textId="6D391CB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0C754FC3" w14:textId="2632072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555" w:type="dxa"/>
            <w:gridSpan w:val="2"/>
            <w:tcBorders>
              <w:top w:val="nil"/>
              <w:left w:val="single" w:sz="8" w:space="0" w:color="47D459"/>
              <w:bottom w:val="single" w:sz="8" w:space="0" w:color="47D459"/>
              <w:right w:val="nil"/>
            </w:tcBorders>
            <w:tcMar>
              <w:left w:w="108" w:type="dxa"/>
              <w:right w:w="108" w:type="dxa"/>
            </w:tcMar>
          </w:tcPr>
          <w:p w14:paraId="3D096681" w14:textId="4DFD187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Acciones </w:t>
            </w:r>
          </w:p>
        </w:tc>
      </w:tr>
      <w:tr w:rsidR="35C9064B" w14:paraId="4983AF5C"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03E3818" w14:textId="77777777" w:rsidR="00A860F1" w:rsidRDefault="00A860F1"/>
        </w:tc>
        <w:tc>
          <w:tcPr>
            <w:tcW w:w="2760" w:type="dxa"/>
            <w:vMerge/>
            <w:vAlign w:val="center"/>
          </w:tcPr>
          <w:p w14:paraId="0543DD8E"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shd w:val="clear" w:color="auto" w:fill="C1F0C7"/>
            <w:tcMar>
              <w:left w:w="108" w:type="dxa"/>
              <w:right w:w="108" w:type="dxa"/>
            </w:tcMar>
          </w:tcPr>
          <w:p w14:paraId="0BA3D817" w14:textId="12E6E43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A10. Identificar y </w:t>
            </w:r>
            <w:r w:rsidR="00184D40">
              <w:rPr>
                <w:rFonts w:ascii="Palatino Linotype" w:eastAsia="Palatino Linotype" w:hAnsi="Palatino Linotype" w:cs="Palatino Linotype"/>
                <w:color w:val="000000" w:themeColor="text1"/>
              </w:rPr>
              <w:t>g</w:t>
            </w:r>
            <w:r w:rsidRPr="667285CD">
              <w:rPr>
                <w:rFonts w:ascii="Palatino Linotype" w:eastAsia="Palatino Linotype" w:hAnsi="Palatino Linotype" w:cs="Palatino Linotype"/>
                <w:color w:val="000000" w:themeColor="text1"/>
              </w:rPr>
              <w:t xml:space="preserve">enerar FODA de la organización existente actualmente.  </w:t>
            </w:r>
          </w:p>
        </w:tc>
      </w:tr>
      <w:tr w:rsidR="35C9064B" w14:paraId="23E1B67E"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15011F7" w14:textId="77777777" w:rsidR="00A860F1" w:rsidRDefault="00A860F1"/>
        </w:tc>
        <w:tc>
          <w:tcPr>
            <w:tcW w:w="2760" w:type="dxa"/>
            <w:vMerge/>
            <w:vAlign w:val="center"/>
          </w:tcPr>
          <w:p w14:paraId="0D99AAA4"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tcMar>
              <w:left w:w="108" w:type="dxa"/>
              <w:right w:w="108" w:type="dxa"/>
            </w:tcMar>
          </w:tcPr>
          <w:p w14:paraId="6FFE779E" w14:textId="5E3B09C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A11. Establecer la estructura organizativa y estatutos de la</w:t>
            </w:r>
            <w:r w:rsidR="00886F89">
              <w:rPr>
                <w:rFonts w:ascii="Palatino Linotype" w:eastAsia="Palatino Linotype" w:hAnsi="Palatino Linotype" w:cs="Palatino Linotype"/>
              </w:rPr>
              <w:t xml:space="preserve"> organización</w:t>
            </w:r>
          </w:p>
        </w:tc>
      </w:tr>
      <w:tr w:rsidR="35C9064B" w14:paraId="614B0C16"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159E564F" w14:textId="77777777" w:rsidR="00A860F1" w:rsidRDefault="00A860F1"/>
        </w:tc>
        <w:tc>
          <w:tcPr>
            <w:tcW w:w="2760" w:type="dxa"/>
            <w:vMerge/>
            <w:vAlign w:val="center"/>
          </w:tcPr>
          <w:p w14:paraId="4BB914CF"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shd w:val="clear" w:color="auto" w:fill="C1F0C7"/>
            <w:tcMar>
              <w:left w:w="108" w:type="dxa"/>
              <w:right w:w="108" w:type="dxa"/>
            </w:tcMar>
          </w:tcPr>
          <w:p w14:paraId="423356B8" w14:textId="48BA9BE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A12. Identificar y capacitar a los líderes comunitarios.</w:t>
            </w:r>
          </w:p>
        </w:tc>
      </w:tr>
      <w:tr w:rsidR="35C9064B" w14:paraId="059EE68F"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3C1CFDAF" w14:textId="77777777" w:rsidR="00A860F1" w:rsidRDefault="00A860F1"/>
        </w:tc>
        <w:tc>
          <w:tcPr>
            <w:tcW w:w="2760" w:type="dxa"/>
            <w:vMerge/>
            <w:vAlign w:val="center"/>
          </w:tcPr>
          <w:p w14:paraId="100575BB"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tcMar>
              <w:left w:w="108" w:type="dxa"/>
              <w:right w:w="108" w:type="dxa"/>
            </w:tcMar>
          </w:tcPr>
          <w:p w14:paraId="3A940F22" w14:textId="36E447D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A13.  Formalizar la organización ante las autoridades competentes.</w:t>
            </w:r>
          </w:p>
        </w:tc>
      </w:tr>
      <w:tr w:rsidR="35C9064B" w14:paraId="5366256F"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51EED3D4" w14:textId="77777777" w:rsidR="00A860F1" w:rsidRDefault="00A860F1"/>
        </w:tc>
        <w:tc>
          <w:tcPr>
            <w:tcW w:w="2760" w:type="dxa"/>
            <w:vMerge/>
            <w:vAlign w:val="center"/>
          </w:tcPr>
          <w:p w14:paraId="6F362EF1"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shd w:val="clear" w:color="auto" w:fill="C1F0C7"/>
            <w:tcMar>
              <w:left w:w="108" w:type="dxa"/>
              <w:right w:w="108" w:type="dxa"/>
            </w:tcMar>
          </w:tcPr>
          <w:p w14:paraId="2AC36824" w14:textId="5C97C9F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A14. Elaboración De plan de acción para dar cumplimiento a las obligación y objetivos propuestos por la organización. </w:t>
            </w:r>
          </w:p>
        </w:tc>
      </w:tr>
      <w:tr w:rsidR="35C9064B" w14:paraId="6AC48E78"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406BB3D8" w14:textId="3F2D31F9" w:rsidR="35C9064B" w:rsidRDefault="35C9064B" w:rsidP="00C543B2">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1866EA44" w14:textId="77777777" w:rsidTr="0055668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536" w:type="dxa"/>
            <w:gridSpan w:val="3"/>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53D88CB" w14:textId="66D7592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480" w:type="dxa"/>
            <w:tcBorders>
              <w:top w:val="nil"/>
              <w:left w:val="nil"/>
              <w:bottom w:val="single" w:sz="8" w:space="0" w:color="47D459"/>
              <w:right w:val="nil"/>
            </w:tcBorders>
            <w:shd w:val="clear" w:color="auto" w:fill="C1F0C7"/>
            <w:tcMar>
              <w:left w:w="108" w:type="dxa"/>
              <w:right w:w="108" w:type="dxa"/>
            </w:tcMar>
          </w:tcPr>
          <w:p w14:paraId="20AC6679" w14:textId="1BBBD46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4F45807C" w14:textId="77777777" w:rsidTr="0055668D">
        <w:trPr>
          <w:trHeight w:val="270"/>
        </w:trPr>
        <w:tc>
          <w:tcPr>
            <w:cnfStyle w:val="001000000000" w:firstRow="0" w:lastRow="0" w:firstColumn="1" w:lastColumn="0" w:oddVBand="0" w:evenVBand="0" w:oddHBand="0" w:evenHBand="0" w:firstRowFirstColumn="0" w:firstRowLastColumn="0" w:lastRowFirstColumn="0" w:lastRowLastColumn="0"/>
            <w:tcW w:w="4536" w:type="dxa"/>
            <w:gridSpan w:val="3"/>
            <w:tcBorders>
              <w:top w:val="single" w:sz="8" w:space="0" w:color="47D459"/>
              <w:left w:val="nil"/>
              <w:bottom w:val="single" w:sz="8" w:space="0" w:color="47D459"/>
              <w:right w:val="single" w:sz="8" w:space="0" w:color="47D459"/>
            </w:tcBorders>
            <w:tcMar>
              <w:left w:w="108" w:type="dxa"/>
              <w:right w:w="108" w:type="dxa"/>
            </w:tcMar>
          </w:tcPr>
          <w:p w14:paraId="75B3E548" w14:textId="436FD71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Mejorar los estándares de calidad del agua para cumplir en un 100% los estándares de calidad de agua potable nacional. Mejorar la coordinación y gestión hídrica.</w:t>
            </w:r>
          </w:p>
        </w:tc>
        <w:tc>
          <w:tcPr>
            <w:tcW w:w="4480" w:type="dxa"/>
            <w:tcBorders>
              <w:top w:val="single" w:sz="8" w:space="0" w:color="47D459"/>
              <w:left w:val="nil"/>
              <w:bottom w:val="single" w:sz="8" w:space="0" w:color="47D459"/>
              <w:right w:val="nil"/>
            </w:tcBorders>
            <w:tcMar>
              <w:left w:w="108" w:type="dxa"/>
              <w:right w:w="108" w:type="dxa"/>
            </w:tcMar>
          </w:tcPr>
          <w:p w14:paraId="3EBDBB6F" w14:textId="37D38DE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color w:val="000000" w:themeColor="text1"/>
              </w:rPr>
              <w:t>Informes de diagnóstico, calidad de agua, actas de reuniones de los comités y auditorías regulares por la SISS.</w:t>
            </w:r>
            <w:r>
              <w:br/>
            </w:r>
            <w:r w:rsidRPr="667285CD">
              <w:rPr>
                <w:rFonts w:ascii="Palatino Linotype" w:eastAsia="Palatino Linotype" w:hAnsi="Palatino Linotype" w:cs="Palatino Linotype"/>
                <w:color w:val="000000" w:themeColor="text1"/>
              </w:rPr>
              <w:t xml:space="preserve"> </w:t>
            </w:r>
            <w:r w:rsidRPr="667285CD">
              <w:rPr>
                <w:rFonts w:ascii="Palatino Linotype" w:eastAsia="Palatino Linotype" w:hAnsi="Palatino Linotype" w:cs="Palatino Linotype"/>
              </w:rPr>
              <w:t>actualización de FODA al finalizar la medida</w:t>
            </w:r>
          </w:p>
        </w:tc>
      </w:tr>
    </w:tbl>
    <w:p w14:paraId="3753A76D" w14:textId="3A0B0C6C" w:rsidR="1F6CAB87" w:rsidRDefault="3F3A4DB3" w:rsidP="1F6CAB87">
      <w:pPr>
        <w:spacing w:after="160" w:line="257" w:lineRule="auto"/>
        <w:jc w:val="both"/>
        <w:rPr>
          <w:rFonts w:ascii="Palatino Linotype" w:eastAsia="Palatino Linotype" w:hAnsi="Palatino Linotype" w:cs="Palatino Linotype"/>
        </w:rPr>
      </w:pPr>
      <w:r w:rsidRPr="1F6CAB87">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628"/>
        <w:gridCol w:w="2786"/>
        <w:gridCol w:w="345"/>
        <w:gridCol w:w="4257"/>
      </w:tblGrid>
      <w:tr w:rsidR="35C9064B" w14:paraId="2959908D" w14:textId="77777777" w:rsidTr="1F6CAB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6E99F5A4" w14:textId="154CCD2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M5. Realizar talleres para educar a la comunidad sobre ciclo hidrológico.</w:t>
            </w:r>
          </w:p>
        </w:tc>
      </w:tr>
      <w:tr w:rsidR="35C9064B" w14:paraId="5203DB39"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2425D5A6" w14:textId="6C327CC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786" w:type="dxa"/>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1DF06A99" w14:textId="43B85F0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31CBE59E" w14:textId="425DD5D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3B086181"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restart"/>
            <w:tcBorders>
              <w:top w:val="single" w:sz="8" w:space="0" w:color="47D459"/>
              <w:left w:val="nil"/>
              <w:bottom w:val="single" w:sz="8" w:space="0" w:color="47D459"/>
              <w:right w:val="single" w:sz="8" w:space="0" w:color="47D459"/>
            </w:tcBorders>
            <w:tcMar>
              <w:left w:w="108" w:type="dxa"/>
              <w:right w:w="108" w:type="dxa"/>
            </w:tcMar>
          </w:tcPr>
          <w:p w14:paraId="67E42E29" w14:textId="0B946A56"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786"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07D64292" w14:textId="42B3C47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69C9421E" w14:textId="5EE80A4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Incrementar la conciencia y el conocimiento de la comunidad sobre el ciclo hidrológico y características específicas de la localidad. </w:t>
            </w:r>
          </w:p>
        </w:tc>
      </w:tr>
      <w:tr w:rsidR="35C9064B" w14:paraId="067817DF"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4F9F3DE8" w14:textId="77777777" w:rsidR="00A860F1" w:rsidRDefault="00A860F1"/>
        </w:tc>
        <w:tc>
          <w:tcPr>
            <w:tcW w:w="2786"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846BCB5" w14:textId="773C4B0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8D5F43F" w14:textId="6AFA822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7E46BD86"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6C0B4A2C" w14:textId="77777777" w:rsidR="00A860F1" w:rsidRDefault="00A860F1"/>
        </w:tc>
        <w:tc>
          <w:tcPr>
            <w:tcW w:w="2786" w:type="dxa"/>
            <w:tcBorders>
              <w:top w:val="single" w:sz="8" w:space="0" w:color="47D459"/>
              <w:left w:val="nil"/>
              <w:bottom w:val="single" w:sz="8" w:space="0" w:color="47D459"/>
              <w:right w:val="single" w:sz="8" w:space="0" w:color="47D459"/>
            </w:tcBorders>
            <w:tcMar>
              <w:left w:w="108" w:type="dxa"/>
              <w:right w:w="108" w:type="dxa"/>
            </w:tcMar>
          </w:tcPr>
          <w:p w14:paraId="271688CC" w14:textId="484C9FB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0EAA111D" w14:textId="7F3A52B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lang w:val="es-ES"/>
              </w:rPr>
            </w:pPr>
            <w:r w:rsidRPr="667285CD">
              <w:rPr>
                <w:rFonts w:ascii="Palatino Linotype" w:eastAsia="Palatino Linotype" w:hAnsi="Palatino Linotype" w:cs="Palatino Linotype"/>
                <w:color w:val="1F1F1F"/>
                <w:lang w:val="es-ES"/>
              </w:rPr>
              <w:t xml:space="preserve">Desconocimiento de funcionamiento y conceptos claves del ciclo hídrico, así como también de desaprovechamiento de conocimiento local para lograr soluciones utilizando procesos naturales. La medida </w:t>
            </w:r>
            <w:r w:rsidR="31C31F8C" w:rsidRPr="667285CD">
              <w:rPr>
                <w:rFonts w:ascii="Palatino Linotype" w:eastAsia="Palatino Linotype" w:hAnsi="Palatino Linotype" w:cs="Palatino Linotype"/>
                <w:color w:val="1F1F1F"/>
                <w:lang w:val="es-ES"/>
              </w:rPr>
              <w:t>está</w:t>
            </w:r>
            <w:r w:rsidRPr="667285CD">
              <w:rPr>
                <w:rFonts w:ascii="Palatino Linotype" w:eastAsia="Palatino Linotype" w:hAnsi="Palatino Linotype" w:cs="Palatino Linotype"/>
                <w:color w:val="1F1F1F"/>
                <w:lang w:val="es-ES"/>
              </w:rPr>
              <w:t xml:space="preserve"> dirigida a los miembros de la comunidad, con el objetivo consolidar los conocimientos locales e incorporar nociones de las características hidro geográficas de la cuenca. Esta capacitación abarcará diversos aspectos, desde el entendimiento de procesos meteorológicos, climáticos y sus consecuencias a corto</w:t>
            </w:r>
            <w:r w:rsidR="00184D40">
              <w:rPr>
                <w:rFonts w:ascii="Palatino Linotype" w:eastAsia="Palatino Linotype" w:hAnsi="Palatino Linotype" w:cs="Palatino Linotype"/>
                <w:color w:val="1F1F1F"/>
                <w:lang w:val="es-ES"/>
              </w:rPr>
              <w:t>,</w:t>
            </w:r>
            <w:r w:rsidRPr="667285CD">
              <w:rPr>
                <w:rFonts w:ascii="Palatino Linotype" w:eastAsia="Palatino Linotype" w:hAnsi="Palatino Linotype" w:cs="Palatino Linotype"/>
                <w:color w:val="1F1F1F"/>
                <w:lang w:val="es-ES"/>
              </w:rPr>
              <w:t xml:space="preserve"> mediano y largo plazo en la dinámica hídrica local y acciones de adaptación. Para ellos, se deberá contar con material digital y físico que se expondrá en una seria de 4 a 5 secciones de divulgación.</w:t>
            </w:r>
          </w:p>
        </w:tc>
      </w:tr>
      <w:tr w:rsidR="35C9064B" w14:paraId="40A71B71"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7BC8A368" w14:textId="77777777" w:rsidR="00A860F1" w:rsidRDefault="00A860F1"/>
        </w:tc>
        <w:tc>
          <w:tcPr>
            <w:tcW w:w="2786"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94EF1A9" w14:textId="6B7F874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A71DFDB" w14:textId="542ADDB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1323075C"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5C953D30" w14:textId="77777777" w:rsidR="00A860F1" w:rsidRDefault="00A860F1"/>
        </w:tc>
        <w:tc>
          <w:tcPr>
            <w:tcW w:w="2786" w:type="dxa"/>
            <w:tcBorders>
              <w:top w:val="single" w:sz="8" w:space="0" w:color="47D459"/>
              <w:left w:val="nil"/>
              <w:bottom w:val="single" w:sz="8" w:space="0" w:color="47D459"/>
              <w:right w:val="single" w:sz="8" w:space="0" w:color="47D459"/>
            </w:tcBorders>
            <w:tcMar>
              <w:left w:w="108" w:type="dxa"/>
              <w:right w:w="108" w:type="dxa"/>
            </w:tcMar>
          </w:tcPr>
          <w:p w14:paraId="36ABF172" w14:textId="7FE38E9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7844CE3E" w14:textId="79421A7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CORECC, Fondos FPA y </w:t>
            </w:r>
            <w:proofErr w:type="spellStart"/>
            <w:r w:rsidRPr="667285CD">
              <w:rPr>
                <w:rFonts w:ascii="Palatino Linotype" w:eastAsia="Palatino Linotype" w:hAnsi="Palatino Linotype" w:cs="Palatino Linotype"/>
                <w:color w:val="000000" w:themeColor="text1"/>
                <w:lang w:val="es-ES"/>
              </w:rPr>
              <w:t>Minciencia</w:t>
            </w:r>
            <w:proofErr w:type="spellEnd"/>
            <w:r w:rsidRPr="667285CD">
              <w:rPr>
                <w:rFonts w:ascii="Palatino Linotype" w:eastAsia="Palatino Linotype" w:hAnsi="Palatino Linotype" w:cs="Palatino Linotype"/>
                <w:color w:val="000000" w:themeColor="text1"/>
                <w:lang w:val="es-ES"/>
              </w:rPr>
              <w:t xml:space="preserve">, academia u </w:t>
            </w:r>
            <w:proofErr w:type="spellStart"/>
            <w:r w:rsidRPr="667285CD">
              <w:rPr>
                <w:rFonts w:ascii="Palatino Linotype" w:eastAsia="Palatino Linotype" w:hAnsi="Palatino Linotype" w:cs="Palatino Linotype"/>
                <w:color w:val="000000" w:themeColor="text1"/>
                <w:lang w:val="es-ES"/>
              </w:rPr>
              <w:t>ONGs</w:t>
            </w:r>
            <w:proofErr w:type="spellEnd"/>
            <w:r w:rsidR="00C74D98">
              <w:rPr>
                <w:rFonts w:ascii="Palatino Linotype" w:eastAsia="Palatino Linotype" w:hAnsi="Palatino Linotype" w:cs="Palatino Linotype"/>
                <w:color w:val="000000" w:themeColor="text1"/>
                <w:lang w:val="es-ES"/>
              </w:rPr>
              <w:t>.</w:t>
            </w:r>
          </w:p>
        </w:tc>
      </w:tr>
      <w:tr w:rsidR="35C9064B" w14:paraId="2E22BDFB"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019B8089" w14:textId="77777777" w:rsidR="00A860F1" w:rsidRDefault="00A860F1"/>
        </w:tc>
        <w:tc>
          <w:tcPr>
            <w:tcW w:w="2786"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1F4B5D1" w14:textId="549A755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BEE7AD1" w14:textId="364853F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permanentes y periódicos, Organizaciones territoriales, municipio, CORECC, DOH.</w:t>
            </w:r>
          </w:p>
        </w:tc>
      </w:tr>
      <w:tr w:rsidR="35C9064B" w14:paraId="68A52FAB"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785483BC" w14:textId="77777777" w:rsidR="00A860F1" w:rsidRDefault="00A860F1"/>
        </w:tc>
        <w:tc>
          <w:tcPr>
            <w:tcW w:w="2786" w:type="dxa"/>
            <w:tcBorders>
              <w:top w:val="single" w:sz="8" w:space="0" w:color="47D459"/>
              <w:left w:val="nil"/>
              <w:bottom w:val="single" w:sz="8" w:space="0" w:color="47D459"/>
              <w:right w:val="single" w:sz="8" w:space="0" w:color="47D459"/>
            </w:tcBorders>
            <w:tcMar>
              <w:left w:w="108" w:type="dxa"/>
              <w:right w:w="108" w:type="dxa"/>
            </w:tcMar>
          </w:tcPr>
          <w:p w14:paraId="3787C788" w14:textId="0202F72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7C65FD4C" w14:textId="360E2F45" w:rsidR="076202D6" w:rsidRDefault="3100CDC4"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Cuatro </w:t>
            </w:r>
            <w:r w:rsidR="14DF055F"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4</w:t>
            </w:r>
            <w:r w:rsidR="6C1AB2F9"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w:t>
            </w:r>
            <w:r w:rsidR="37509751" w:rsidRPr="667285CD">
              <w:rPr>
                <w:rFonts w:ascii="Palatino Linotype" w:eastAsia="Palatino Linotype" w:hAnsi="Palatino Linotype" w:cs="Palatino Linotype"/>
              </w:rPr>
              <w:t>.</w:t>
            </w:r>
          </w:p>
        </w:tc>
      </w:tr>
      <w:tr w:rsidR="35C9064B" w14:paraId="4D899516"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tcBorders>
              <w:top w:val="nil"/>
              <w:left w:val="nil"/>
              <w:bottom w:val="single" w:sz="8" w:space="0" w:color="47D459"/>
              <w:right w:val="single" w:sz="8" w:space="0" w:color="47D459"/>
            </w:tcBorders>
            <w:shd w:val="clear" w:color="auto" w:fill="C1F0C7"/>
            <w:tcMar>
              <w:left w:w="108" w:type="dxa"/>
              <w:right w:w="108" w:type="dxa"/>
            </w:tcMar>
          </w:tcPr>
          <w:p w14:paraId="09E0C9D0" w14:textId="53051B2B" w:rsidR="35C9064B" w:rsidRDefault="35C9064B" w:rsidP="667285CD">
            <w:pPr>
              <w:jc w:val="both"/>
              <w:rPr>
                <w:rFonts w:ascii="Palatino Linotype" w:eastAsia="Palatino Linotype" w:hAnsi="Palatino Linotype" w:cs="Palatino Linotype"/>
                <w:color w:val="000000" w:themeColor="text1"/>
                <w:sz w:val="20"/>
                <w:szCs w:val="20"/>
              </w:rPr>
            </w:pPr>
            <w:r w:rsidRPr="667285CD">
              <w:rPr>
                <w:rFonts w:ascii="Palatino Linotype" w:eastAsia="Palatino Linotype" w:hAnsi="Palatino Linotype" w:cs="Palatino Linotype"/>
                <w:color w:val="000000" w:themeColor="text1"/>
                <w:sz w:val="20"/>
                <w:szCs w:val="20"/>
              </w:rPr>
              <w:t>Sinergias de la medida</w:t>
            </w:r>
          </w:p>
        </w:tc>
        <w:tc>
          <w:tcPr>
            <w:tcW w:w="7388"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752EF74" w14:textId="3B1178CC" w:rsidR="35C9064B" w:rsidRDefault="7AB4DB6C"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sz w:val="20"/>
                <w:szCs w:val="20"/>
              </w:rPr>
            </w:pPr>
            <w:r w:rsidRPr="667285CD">
              <w:rPr>
                <w:rFonts w:ascii="Palatino Linotype" w:eastAsia="Palatino Linotype" w:hAnsi="Palatino Linotype" w:cs="Palatino Linotype"/>
                <w:sz w:val="20"/>
                <w:szCs w:val="20"/>
              </w:rPr>
              <w:t>Alineado con la Estrategia Nacional de Educación Ambiental, que fomenta la sensibilización y educación en temas relacionados con el agua y el cambio climático.</w:t>
            </w:r>
          </w:p>
        </w:tc>
      </w:tr>
      <w:tr w:rsidR="35C9064B" w14:paraId="2B811B1E"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restart"/>
            <w:tcBorders>
              <w:top w:val="single" w:sz="8" w:space="0" w:color="47D459"/>
              <w:left w:val="nil"/>
              <w:bottom w:val="single" w:sz="8" w:space="0" w:color="47D459"/>
              <w:right w:val="single" w:sz="8" w:space="0" w:color="47D459"/>
            </w:tcBorders>
            <w:tcMar>
              <w:left w:w="108" w:type="dxa"/>
              <w:right w:w="108" w:type="dxa"/>
            </w:tcMar>
          </w:tcPr>
          <w:p w14:paraId="1F6FDC46" w14:textId="5A1511B6"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7E04C2CF" w14:textId="5967BF96"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786" w:type="dxa"/>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10373BEE" w14:textId="707E9C4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15BB7F0C" w14:textId="44E73A7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5EBC747B" w14:textId="307CD28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77744823"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4B9D6097" w14:textId="77777777" w:rsidR="00A860F1" w:rsidRDefault="00A860F1"/>
        </w:tc>
        <w:tc>
          <w:tcPr>
            <w:tcW w:w="2786" w:type="dxa"/>
            <w:vMerge/>
            <w:vAlign w:val="center"/>
          </w:tcPr>
          <w:p w14:paraId="09DE2FC0"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410509F3" w14:textId="1C33937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A15. Búsqueda de entidad encargada de su desarrollo.</w:t>
            </w:r>
          </w:p>
        </w:tc>
      </w:tr>
      <w:tr w:rsidR="35C9064B" w14:paraId="6B80046F"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7F348CA1" w14:textId="77777777" w:rsidR="00A860F1" w:rsidRDefault="00A860F1"/>
        </w:tc>
        <w:tc>
          <w:tcPr>
            <w:tcW w:w="2786" w:type="dxa"/>
            <w:vMerge/>
            <w:vAlign w:val="center"/>
          </w:tcPr>
          <w:p w14:paraId="49AD293A"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58F8ACA1" w14:textId="222FF0F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A16.  Diseñar material educativo accesible.</w:t>
            </w:r>
          </w:p>
        </w:tc>
      </w:tr>
      <w:tr w:rsidR="35C9064B" w14:paraId="5EA7E584"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00312933" w14:textId="77777777" w:rsidR="00A860F1" w:rsidRDefault="00A860F1"/>
        </w:tc>
        <w:tc>
          <w:tcPr>
            <w:tcW w:w="2786" w:type="dxa"/>
            <w:vMerge/>
            <w:vAlign w:val="center"/>
          </w:tcPr>
          <w:p w14:paraId="4BBE5DD9"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50F5DD7E" w14:textId="12954AB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A17.</w:t>
            </w:r>
            <w:r w:rsidR="44BE1FD5" w:rsidRPr="667285CD">
              <w:rPr>
                <w:rFonts w:ascii="Palatino Linotype" w:eastAsia="Palatino Linotype" w:hAnsi="Palatino Linotype" w:cs="Palatino Linotype"/>
                <w:color w:val="000000" w:themeColor="text1"/>
              </w:rPr>
              <w:t xml:space="preserve"> </w:t>
            </w:r>
            <w:r w:rsidRPr="667285CD">
              <w:rPr>
                <w:rFonts w:ascii="Palatino Linotype" w:eastAsia="Palatino Linotype" w:hAnsi="Palatino Linotype" w:cs="Palatino Linotype"/>
                <w:color w:val="000000" w:themeColor="text1"/>
              </w:rPr>
              <w:t>Programar y anunciar talleres educativos.</w:t>
            </w:r>
          </w:p>
        </w:tc>
      </w:tr>
      <w:tr w:rsidR="35C9064B" w14:paraId="567042C7"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vMerge/>
            <w:vAlign w:val="center"/>
          </w:tcPr>
          <w:p w14:paraId="1CC9D154" w14:textId="77777777" w:rsidR="00A860F1" w:rsidRDefault="00A860F1"/>
        </w:tc>
        <w:tc>
          <w:tcPr>
            <w:tcW w:w="2786" w:type="dxa"/>
            <w:vMerge/>
            <w:vAlign w:val="center"/>
          </w:tcPr>
          <w:p w14:paraId="4559F6C8"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023DD9C9" w14:textId="5A75454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A18.  </w:t>
            </w:r>
            <w:r w:rsidR="052C4A3C" w:rsidRPr="667285CD">
              <w:rPr>
                <w:rFonts w:ascii="Palatino Linotype" w:eastAsia="Palatino Linotype" w:hAnsi="Palatino Linotype" w:cs="Palatino Linotype"/>
              </w:rPr>
              <w:t>Desarrollo de talleres</w:t>
            </w:r>
            <w:r w:rsidR="05CE293E" w:rsidRPr="667285CD">
              <w:rPr>
                <w:rFonts w:ascii="Palatino Linotype" w:eastAsia="Palatino Linotype" w:hAnsi="Palatino Linotype" w:cs="Palatino Linotype"/>
              </w:rPr>
              <w:t xml:space="preserve">. </w:t>
            </w:r>
          </w:p>
        </w:tc>
      </w:tr>
      <w:tr w:rsidR="35C9064B" w14:paraId="32483A75" w14:textId="77777777" w:rsidTr="1F6CAB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shd w:val="clear" w:color="auto" w:fill="C1F0C7"/>
            <w:tcMar>
              <w:left w:w="108" w:type="dxa"/>
              <w:right w:w="108" w:type="dxa"/>
            </w:tcMar>
          </w:tcPr>
          <w:p w14:paraId="42185ABC" w14:textId="65D05779" w:rsidR="35C9064B" w:rsidRDefault="35C9064B" w:rsidP="00C543B2">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06FDE5C6" w14:textId="77777777" w:rsidTr="1F6CAB87">
        <w:trPr>
          <w:trHeight w:val="270"/>
        </w:trPr>
        <w:tc>
          <w:tcPr>
            <w:cnfStyle w:val="001000000000" w:firstRow="0" w:lastRow="0" w:firstColumn="1" w:lastColumn="0" w:oddVBand="0" w:evenVBand="0" w:oddHBand="0" w:evenHBand="0" w:firstRowFirstColumn="0" w:firstRowLastColumn="0" w:lastRowFirstColumn="0" w:lastRowLastColumn="0"/>
            <w:tcW w:w="4759" w:type="dxa"/>
            <w:gridSpan w:val="3"/>
            <w:tcBorders>
              <w:top w:val="single" w:sz="8" w:space="0" w:color="47D459"/>
              <w:left w:val="nil"/>
              <w:bottom w:val="single" w:sz="8" w:space="0" w:color="47D459"/>
              <w:right w:val="single" w:sz="8" w:space="0" w:color="47D459"/>
            </w:tcBorders>
            <w:tcMar>
              <w:left w:w="108" w:type="dxa"/>
              <w:right w:w="108" w:type="dxa"/>
            </w:tcMar>
          </w:tcPr>
          <w:p w14:paraId="17C7B317" w14:textId="4D54535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257" w:type="dxa"/>
            <w:tcBorders>
              <w:top w:val="nil"/>
              <w:left w:val="nil"/>
              <w:bottom w:val="single" w:sz="8" w:space="0" w:color="47D459"/>
              <w:right w:val="nil"/>
            </w:tcBorders>
            <w:tcMar>
              <w:left w:w="108" w:type="dxa"/>
              <w:right w:w="108" w:type="dxa"/>
            </w:tcMar>
          </w:tcPr>
          <w:p w14:paraId="5D3DC6BA" w14:textId="57572A3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77CEF587" w14:textId="77777777" w:rsidTr="1F6CAB8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759" w:type="dxa"/>
            <w:gridSpan w:val="3"/>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74C303A" w14:textId="3D37738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Número de personas capacitadas, reportes de capacitación. </w:t>
            </w:r>
          </w:p>
          <w:p w14:paraId="440D94AB" w14:textId="3F87F91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4257" w:type="dxa"/>
            <w:tcBorders>
              <w:top w:val="single" w:sz="8" w:space="0" w:color="47D459"/>
              <w:left w:val="nil"/>
              <w:bottom w:val="single" w:sz="8" w:space="0" w:color="47D459"/>
              <w:right w:val="nil"/>
            </w:tcBorders>
            <w:shd w:val="clear" w:color="auto" w:fill="C1F0C7"/>
            <w:tcMar>
              <w:left w:w="108" w:type="dxa"/>
              <w:right w:w="108" w:type="dxa"/>
            </w:tcMar>
          </w:tcPr>
          <w:p w14:paraId="19AACA23" w14:textId="766CFE8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Lista de personas capacitadas. </w:t>
            </w:r>
          </w:p>
          <w:p w14:paraId="62DCC598" w14:textId="5A4655D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Material y contenidos de la capacitación.</w:t>
            </w:r>
          </w:p>
        </w:tc>
      </w:tr>
      <w:tr w:rsidR="35C9064B" w14:paraId="2C54D8BB" w14:textId="77777777" w:rsidTr="1F6CAB87">
        <w:trPr>
          <w:trHeight w:val="300"/>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47D459"/>
              <w:left w:val="nil"/>
              <w:bottom w:val="nil"/>
              <w:right w:val="nil"/>
            </w:tcBorders>
            <w:vAlign w:val="center"/>
          </w:tcPr>
          <w:p w14:paraId="4D5789B1" w14:textId="1472BDAA" w:rsidR="35C9064B" w:rsidRDefault="35C9064B" w:rsidP="667285CD">
            <w:pPr>
              <w:jc w:val="both"/>
              <w:rPr>
                <w:rFonts w:ascii="Palatino Linotype" w:eastAsia="Palatino Linotype" w:hAnsi="Palatino Linotype" w:cs="Palatino Linotype"/>
              </w:rPr>
            </w:pPr>
          </w:p>
        </w:tc>
        <w:tc>
          <w:tcPr>
            <w:tcW w:w="2786" w:type="dxa"/>
            <w:tcBorders>
              <w:top w:val="nil"/>
              <w:left w:val="nil"/>
              <w:bottom w:val="nil"/>
              <w:right w:val="nil"/>
            </w:tcBorders>
            <w:vAlign w:val="center"/>
          </w:tcPr>
          <w:p w14:paraId="6D34F2A5" w14:textId="2191D2C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345" w:type="dxa"/>
            <w:tcBorders>
              <w:top w:val="nil"/>
              <w:left w:val="nil"/>
              <w:bottom w:val="nil"/>
              <w:right w:val="nil"/>
            </w:tcBorders>
            <w:vAlign w:val="center"/>
          </w:tcPr>
          <w:p w14:paraId="52846789" w14:textId="2DBA3A9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257" w:type="dxa"/>
            <w:tcBorders>
              <w:top w:val="single" w:sz="8" w:space="0" w:color="47D459"/>
              <w:left w:val="nil"/>
              <w:bottom w:val="nil"/>
              <w:right w:val="nil"/>
            </w:tcBorders>
            <w:vAlign w:val="center"/>
          </w:tcPr>
          <w:p w14:paraId="08D0B1A5" w14:textId="6673523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0CD5CD73" w14:textId="24B40CE7"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236"/>
        <w:gridCol w:w="4366"/>
      </w:tblGrid>
      <w:tr w:rsidR="35C9064B" w14:paraId="79F35AE1"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left w:val="nil"/>
              <w:bottom w:val="single" w:sz="12" w:space="0" w:color="47D459"/>
              <w:right w:val="nil"/>
            </w:tcBorders>
            <w:tcMar>
              <w:left w:w="108" w:type="dxa"/>
              <w:right w:w="108" w:type="dxa"/>
            </w:tcMar>
          </w:tcPr>
          <w:p w14:paraId="2931301D" w14:textId="1C646A2D"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lastRenderedPageBreak/>
              <w:t>M6. Sistematizar la información local existente.</w:t>
            </w:r>
          </w:p>
        </w:tc>
      </w:tr>
      <w:tr w:rsidR="35C9064B" w14:paraId="1A814090"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4D72C8F8" w14:textId="0FD478FC"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61E5B548" w14:textId="61C7449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020F64E1" w14:textId="7EE3562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3E4000BA"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7E0EC102" w14:textId="799C2690"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5776BA6C" w14:textId="4CD6893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53B74E6A" w14:textId="14C042A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Crear una base de datos centralizada que compile toda la información local sobre recursos hídricos.</w:t>
            </w:r>
          </w:p>
        </w:tc>
      </w:tr>
      <w:tr w:rsidR="35C9064B" w14:paraId="7772F7A7"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8C3A793"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F220774" w14:textId="31A32CC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BF2136B" w14:textId="7B8A119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021BC597"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29521B2"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28191CAC" w14:textId="6245937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vAlign w:val="center"/>
          </w:tcPr>
          <w:p w14:paraId="68003061" w14:textId="345248E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lang w:val="es-ES"/>
              </w:rPr>
            </w:pPr>
            <w:r w:rsidRPr="667285CD">
              <w:rPr>
                <w:rFonts w:ascii="Palatino Linotype" w:eastAsia="Palatino Linotype" w:hAnsi="Palatino Linotype" w:cs="Palatino Linotype"/>
                <w:color w:val="1F1F1F"/>
                <w:lang w:val="es-ES"/>
              </w:rPr>
              <w:t xml:space="preserve">La sistematización de la información descriptiva del territorio es crucial para consolidar y organizar los datos dispersos recopilados por diversas entidades. Esto permitirá a la comunidad local y a los tomadores de decisiones acceder a una base de conocimientos integral que facilitará la planificación y ejecución de estrategias de adaptación al cambio climático más efectivas y contextualizadas. </w:t>
            </w:r>
            <w:r w:rsidR="69E46D6E" w:rsidRPr="667285CD">
              <w:rPr>
                <w:rFonts w:ascii="Palatino Linotype" w:eastAsia="Palatino Linotype" w:hAnsi="Palatino Linotype" w:cs="Palatino Linotype"/>
                <w:color w:val="1F1F1F"/>
                <w:lang w:val="es-ES"/>
              </w:rPr>
              <w:t>Este proyecto busca recopilar, organizar y analizar la información y estudios previos de la cuenca hidrológica de Macaya para crear un repositorio accesible y útil para futuras decisiones y políticas de adaptación al cambio climático.</w:t>
            </w:r>
          </w:p>
        </w:tc>
      </w:tr>
      <w:tr w:rsidR="35C9064B" w14:paraId="31444288"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61B5DDE"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C8A62F9" w14:textId="3C7CDE1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80631D0" w14:textId="0EA9A0E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330743EB"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1C39558"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269DA7C" w14:textId="019BFF7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041BB7C3" w14:textId="265194A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CORECC, academia u </w:t>
            </w:r>
            <w:proofErr w:type="spellStart"/>
            <w:r w:rsidRPr="667285CD">
              <w:rPr>
                <w:rFonts w:ascii="Palatino Linotype" w:eastAsia="Palatino Linotype" w:hAnsi="Palatino Linotype" w:cs="Palatino Linotype"/>
                <w:color w:val="000000" w:themeColor="text1"/>
                <w:lang w:val="es-ES"/>
              </w:rPr>
              <w:t>ONGs</w:t>
            </w:r>
            <w:proofErr w:type="spellEnd"/>
          </w:p>
        </w:tc>
      </w:tr>
      <w:tr w:rsidR="35C9064B" w14:paraId="32CFBCAE"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25C444D"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C1D3006" w14:textId="3A87B40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09B9CD01" w14:textId="51F64DD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Sector público (SEIA, SNIFA, DOH, CORECC, FIC, consejo para la transparencia) </w:t>
            </w:r>
            <w:proofErr w:type="spellStart"/>
            <w:r w:rsidRPr="667285CD">
              <w:rPr>
                <w:rFonts w:ascii="Palatino Linotype" w:eastAsia="Palatino Linotype" w:hAnsi="Palatino Linotype" w:cs="Palatino Linotype"/>
                <w:color w:val="000000" w:themeColor="text1"/>
                <w:lang w:val="es-ES"/>
              </w:rPr>
              <w:t>redmeteo</w:t>
            </w:r>
            <w:proofErr w:type="spellEnd"/>
            <w:r w:rsidRPr="667285CD">
              <w:rPr>
                <w:rFonts w:ascii="Palatino Linotype" w:eastAsia="Palatino Linotype" w:hAnsi="Palatino Linotype" w:cs="Palatino Linotype"/>
                <w:color w:val="000000" w:themeColor="text1"/>
                <w:lang w:val="es-ES"/>
              </w:rPr>
              <w:t xml:space="preserve">, INIA, CR2, empresas, Academia. </w:t>
            </w:r>
          </w:p>
        </w:tc>
      </w:tr>
      <w:tr w:rsidR="35C9064B" w14:paraId="00AAB303"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97DC4EA"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F02AD14" w14:textId="44BC71F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2BE932B0" w14:textId="52FA8F64" w:rsidR="51CA66D9" w:rsidRDefault="4FF9C19A"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Seis </w:t>
            </w:r>
            <w:r w:rsidR="79AD0511"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6</w:t>
            </w:r>
            <w:r w:rsidR="152545D3"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w:t>
            </w:r>
          </w:p>
        </w:tc>
      </w:tr>
      <w:tr w:rsidR="35C9064B" w14:paraId="5302CCC3"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72AED2F1" w14:textId="3DBACBB0"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AAD353B" w14:textId="4E5732F5" w:rsidR="35C9064B" w:rsidRPr="00C543B2" w:rsidRDefault="4BCAB33A"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Relacionado con el Sistema Nacional de Información Ambiental (SINIA), que promueve la recopilación y difusión de datos ambientales a nivel local y nacional.</w:t>
            </w:r>
          </w:p>
        </w:tc>
      </w:tr>
      <w:tr w:rsidR="35C9064B" w14:paraId="7A895952"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33BC3885" w14:textId="6E03EC9D"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52B7E3EF" w14:textId="5F3128B6"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0A425E3C" w14:textId="443D42F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3F08D075" w14:textId="3E09C0E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0C120FE2" w14:textId="29DE74D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627FED98"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1825D93" w14:textId="77777777" w:rsidR="00A860F1" w:rsidRDefault="00A860F1"/>
        </w:tc>
        <w:tc>
          <w:tcPr>
            <w:tcW w:w="2854" w:type="dxa"/>
            <w:gridSpan w:val="2"/>
            <w:vMerge/>
            <w:vAlign w:val="center"/>
          </w:tcPr>
          <w:p w14:paraId="74F92C89"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49E1D678" w14:textId="3806E8D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A19. Buscar organismo encargado de la ejecución.</w:t>
            </w:r>
          </w:p>
        </w:tc>
      </w:tr>
      <w:tr w:rsidR="35C9064B" w14:paraId="18C3EF01"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599FD69" w14:textId="77777777" w:rsidR="00A860F1" w:rsidRDefault="00A860F1"/>
        </w:tc>
        <w:tc>
          <w:tcPr>
            <w:tcW w:w="2854" w:type="dxa"/>
            <w:gridSpan w:val="2"/>
            <w:vMerge/>
            <w:vAlign w:val="center"/>
          </w:tcPr>
          <w:p w14:paraId="5522ADA5"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2E951364" w14:textId="3E6D3CC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A20.  Recopilar toda la información disponible sobre recursos hídricos locales.</w:t>
            </w:r>
          </w:p>
        </w:tc>
      </w:tr>
      <w:tr w:rsidR="35C9064B" w14:paraId="25C34ABF"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EC7F0FE" w14:textId="77777777" w:rsidR="00A860F1" w:rsidRDefault="00A860F1"/>
        </w:tc>
        <w:tc>
          <w:tcPr>
            <w:tcW w:w="2854" w:type="dxa"/>
            <w:gridSpan w:val="2"/>
            <w:vMerge/>
            <w:vAlign w:val="center"/>
          </w:tcPr>
          <w:p w14:paraId="68ABFF66"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3D402C5F" w14:textId="66A4657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A21.  Crear una base de datos accesible y actualizada.</w:t>
            </w:r>
          </w:p>
        </w:tc>
      </w:tr>
      <w:tr w:rsidR="35C9064B" w14:paraId="11BA7D5A"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C268DE5" w14:textId="77777777" w:rsidR="00A860F1" w:rsidRDefault="00A860F1"/>
        </w:tc>
        <w:tc>
          <w:tcPr>
            <w:tcW w:w="2854" w:type="dxa"/>
            <w:gridSpan w:val="2"/>
            <w:vMerge/>
            <w:vAlign w:val="center"/>
          </w:tcPr>
          <w:p w14:paraId="390B0C4D"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5A0A1BB2" w14:textId="32515D9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A22.  Capacitar a personal local en la gestión y actualización de la base de datos.</w:t>
            </w:r>
          </w:p>
        </w:tc>
      </w:tr>
      <w:tr w:rsidR="35C9064B" w14:paraId="6FFAA6B7"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il"/>
              <w:left w:val="nil"/>
              <w:bottom w:val="single" w:sz="8" w:space="0" w:color="47D459"/>
              <w:right w:val="nil"/>
            </w:tcBorders>
            <w:shd w:val="clear" w:color="auto" w:fill="C1F0C7"/>
            <w:tcMar>
              <w:left w:w="108" w:type="dxa"/>
              <w:right w:w="108" w:type="dxa"/>
            </w:tcMar>
          </w:tcPr>
          <w:p w14:paraId="3A6D7F59" w14:textId="5F833183" w:rsidR="35C9064B" w:rsidRDefault="35C9064B" w:rsidP="0055668D">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4358C87A" w14:textId="77777777" w:rsidTr="0055668D">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1B454938" w14:textId="6C04872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621" w:type="dxa"/>
            <w:gridSpan w:val="3"/>
            <w:tcBorders>
              <w:top w:val="nil"/>
              <w:left w:val="nil"/>
              <w:bottom w:val="single" w:sz="8" w:space="0" w:color="47D459"/>
              <w:right w:val="nil"/>
            </w:tcBorders>
            <w:tcMar>
              <w:left w:w="108" w:type="dxa"/>
              <w:right w:w="108" w:type="dxa"/>
            </w:tcMar>
          </w:tcPr>
          <w:p w14:paraId="39FD6E9E" w14:textId="01E1A97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15158574" w14:textId="77777777" w:rsidTr="0055668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47F1705" w14:textId="18BEA48B"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lastRenderedPageBreak/>
              <w:t>Base de datos de información sistematizada</w:t>
            </w:r>
          </w:p>
        </w:tc>
        <w:tc>
          <w:tcPr>
            <w:tcW w:w="4621" w:type="dxa"/>
            <w:gridSpan w:val="3"/>
            <w:tcBorders>
              <w:top w:val="single" w:sz="8" w:space="0" w:color="47D459"/>
              <w:left w:val="nil"/>
              <w:bottom w:val="single" w:sz="8" w:space="0" w:color="47D459"/>
              <w:right w:val="nil"/>
            </w:tcBorders>
            <w:shd w:val="clear" w:color="auto" w:fill="C1F0C7"/>
            <w:tcMar>
              <w:left w:w="108" w:type="dxa"/>
              <w:right w:w="108" w:type="dxa"/>
            </w:tcMar>
          </w:tcPr>
          <w:p w14:paraId="5E171A96" w14:textId="40D9318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Reporte de información sistematizada</w:t>
            </w:r>
          </w:p>
        </w:tc>
      </w:tr>
      <w:tr w:rsidR="35C9064B" w14:paraId="692BCD7E"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405C4323" w14:textId="2D0C26D1" w:rsidR="35C9064B" w:rsidRDefault="35C9064B" w:rsidP="667285CD">
            <w:pPr>
              <w:jc w:val="both"/>
              <w:rPr>
                <w:rFonts w:ascii="Palatino Linotype" w:eastAsia="Palatino Linotype" w:hAnsi="Palatino Linotype" w:cs="Palatino Linotype"/>
              </w:rPr>
            </w:pPr>
          </w:p>
        </w:tc>
        <w:tc>
          <w:tcPr>
            <w:tcW w:w="2854" w:type="dxa"/>
            <w:gridSpan w:val="2"/>
            <w:tcBorders>
              <w:top w:val="nil"/>
              <w:left w:val="nil"/>
              <w:bottom w:val="nil"/>
              <w:right w:val="nil"/>
            </w:tcBorders>
            <w:vAlign w:val="center"/>
          </w:tcPr>
          <w:p w14:paraId="0470014F" w14:textId="2E1B1B4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236" w:type="dxa"/>
            <w:tcBorders>
              <w:top w:val="nil"/>
              <w:left w:val="nil"/>
              <w:bottom w:val="nil"/>
              <w:right w:val="nil"/>
            </w:tcBorders>
            <w:vAlign w:val="center"/>
          </w:tcPr>
          <w:p w14:paraId="14482F5F" w14:textId="0948A51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1BE6942D" w14:textId="5529079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4A4C96A3" w14:textId="5E12D619"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236"/>
        <w:gridCol w:w="4366"/>
      </w:tblGrid>
      <w:tr w:rsidR="35C9064B" w14:paraId="55B6B7CD"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left w:val="nil"/>
              <w:bottom w:val="single" w:sz="12" w:space="0" w:color="47D459"/>
              <w:right w:val="nil"/>
            </w:tcBorders>
            <w:tcMar>
              <w:left w:w="108" w:type="dxa"/>
              <w:right w:w="108" w:type="dxa"/>
            </w:tcMar>
          </w:tcPr>
          <w:p w14:paraId="6DA5CF33" w14:textId="55F6788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M7. Definición de un presupuesto para la implementación del </w:t>
            </w:r>
            <w:r w:rsidR="007A1630">
              <w:rPr>
                <w:rFonts w:ascii="Palatino Linotype" w:eastAsia="Palatino Linotype" w:hAnsi="Palatino Linotype" w:cs="Palatino Linotype"/>
                <w:color w:val="000000" w:themeColor="text1"/>
              </w:rPr>
              <w:t>Plan Maestro de Gestión Hídrica</w:t>
            </w:r>
            <w:r w:rsidR="00FD4891">
              <w:rPr>
                <w:rFonts w:ascii="Palatino Linotype" w:eastAsia="Palatino Linotype" w:hAnsi="Palatino Linotype" w:cs="Palatino Linotype"/>
                <w:color w:val="000000" w:themeColor="text1"/>
              </w:rPr>
              <w:t>.</w:t>
            </w:r>
          </w:p>
        </w:tc>
      </w:tr>
      <w:tr w:rsidR="35C9064B" w14:paraId="29EFE045"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372558D8" w14:textId="69FD275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71C688F3" w14:textId="49957AF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57EFE610" w14:textId="421413D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CONTENIDO</w:t>
            </w:r>
          </w:p>
        </w:tc>
      </w:tr>
      <w:tr w:rsidR="35C9064B" w14:paraId="5BD8F94F"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B626D69" w14:textId="1448710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2B884C5F" w14:textId="2F67F69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7BAD2333" w14:textId="72F0852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Asegurar la disponibilidad de recursos financieros para la ejecución del plan maestro.</w:t>
            </w:r>
          </w:p>
        </w:tc>
      </w:tr>
      <w:tr w:rsidR="35C9064B" w14:paraId="601DAA24"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1C885D9"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5A9C35C" w14:textId="7BF86E6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6D80B49" w14:textId="415EB07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GOBERNANZA Y CAPACIDADES LOCALES</w:t>
            </w:r>
          </w:p>
        </w:tc>
      </w:tr>
      <w:tr w:rsidR="35C9064B" w14:paraId="0EDAA56B"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D279761"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170E06A" w14:textId="2F4910A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vAlign w:val="center"/>
          </w:tcPr>
          <w:p w14:paraId="43B315D0" w14:textId="09BD8D3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 xml:space="preserve">Considera la creación y aprobación de un presupuesto detallado y específico destinado a la implementación del Plan Maestro de </w:t>
            </w:r>
            <w:r w:rsidR="0055668D">
              <w:rPr>
                <w:rFonts w:ascii="Palatino Linotype" w:eastAsia="Palatino Linotype" w:hAnsi="Palatino Linotype" w:cs="Palatino Linotype"/>
                <w:color w:val="1F1F1F"/>
              </w:rPr>
              <w:t>G</w:t>
            </w:r>
            <w:r w:rsidRPr="667285CD">
              <w:rPr>
                <w:rFonts w:ascii="Palatino Linotype" w:eastAsia="Palatino Linotype" w:hAnsi="Palatino Linotype" w:cs="Palatino Linotype"/>
                <w:color w:val="1F1F1F"/>
              </w:rPr>
              <w:t xml:space="preserve">estión </w:t>
            </w:r>
            <w:r w:rsidR="0055668D">
              <w:rPr>
                <w:rFonts w:ascii="Palatino Linotype" w:eastAsia="Palatino Linotype" w:hAnsi="Palatino Linotype" w:cs="Palatino Linotype"/>
                <w:color w:val="1F1F1F"/>
              </w:rPr>
              <w:t>H</w:t>
            </w:r>
            <w:r w:rsidRPr="667285CD">
              <w:rPr>
                <w:rFonts w:ascii="Palatino Linotype" w:eastAsia="Palatino Linotype" w:hAnsi="Palatino Linotype" w:cs="Palatino Linotype"/>
                <w:color w:val="1F1F1F"/>
              </w:rPr>
              <w:t xml:space="preserve">ídrica. El objetivo principal es asegurar la asignación eficiente de recursos financieros destinados a las personas que tomen el rol de líder y suplente, responsables del seguimiento de la implementación de las medidas contempladas en el plan. La directiva de la organización comunitarias de </w:t>
            </w:r>
            <w:r w:rsidR="0055668D">
              <w:rPr>
                <w:rFonts w:ascii="Palatino Linotype" w:eastAsia="Palatino Linotype" w:hAnsi="Palatino Linotype" w:cs="Palatino Linotype"/>
                <w:color w:val="1F1F1F"/>
              </w:rPr>
              <w:t>M</w:t>
            </w:r>
            <w:r w:rsidRPr="667285CD">
              <w:rPr>
                <w:rFonts w:ascii="Palatino Linotype" w:eastAsia="Palatino Linotype" w:hAnsi="Palatino Linotype" w:cs="Palatino Linotype"/>
                <w:color w:val="1F1F1F"/>
              </w:rPr>
              <w:t xml:space="preserve">acaya deberá participar de la elaboración del presupuesto y carta Gantt actualizada de la implementación de plan. </w:t>
            </w:r>
          </w:p>
        </w:tc>
      </w:tr>
      <w:tr w:rsidR="35C9064B" w14:paraId="0BFC26CB"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6016494"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42525CF" w14:textId="694A7BA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D6D0A09" w14:textId="35E5C37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404A7C8B"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38DB64B"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130E1361" w14:textId="05E88A6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vAlign w:val="center"/>
          </w:tcPr>
          <w:p w14:paraId="7C71CAB1" w14:textId="78B6930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Comunidad de macaya, DOH, sector privado, academia u </w:t>
            </w:r>
            <w:proofErr w:type="spellStart"/>
            <w:r w:rsidRPr="667285CD">
              <w:rPr>
                <w:rFonts w:ascii="Palatino Linotype" w:eastAsia="Palatino Linotype" w:hAnsi="Palatino Linotype" w:cs="Palatino Linotype"/>
                <w:color w:val="000000" w:themeColor="text1"/>
                <w:lang w:val="es-ES"/>
              </w:rPr>
              <w:t>ONGs</w:t>
            </w:r>
            <w:proofErr w:type="spellEnd"/>
          </w:p>
        </w:tc>
      </w:tr>
      <w:tr w:rsidR="35C9064B" w14:paraId="1905D1A6"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31AE6BC"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744ABBA" w14:textId="596067B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1FBDE16E" w14:textId="3771EB3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permanentes y periódicos, Organizaciones territoriales.</w:t>
            </w:r>
          </w:p>
        </w:tc>
      </w:tr>
      <w:tr w:rsidR="35C9064B" w14:paraId="0901CBA1"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1C9976A"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0DF49C83" w14:textId="68211A3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24A00840" w14:textId="5BD7C094" w:rsidR="0A21828F" w:rsidRDefault="053F74BE"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Un (</w:t>
            </w:r>
            <w:r w:rsidR="35C9064B" w:rsidRPr="667285CD">
              <w:rPr>
                <w:rFonts w:ascii="Palatino Linotype" w:eastAsia="Palatino Linotype" w:hAnsi="Palatino Linotype" w:cs="Palatino Linotype"/>
              </w:rPr>
              <w:t>1</w:t>
            </w:r>
            <w:r w:rsidR="2D6DA975"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 </w:t>
            </w:r>
          </w:p>
        </w:tc>
      </w:tr>
      <w:tr w:rsidR="35C9064B" w14:paraId="1EA0AE1E"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78D1B65C" w14:textId="1D136158"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89A27B4" w14:textId="7E3643F2" w:rsidR="35C9064B" w:rsidRPr="00C543B2" w:rsidRDefault="4FBE2724"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Importante para garantizar la sostenibilidad financiera de los proyectos, alineado con las directrices del Ministerio de Medio Ambiente en la asignación de recursos para proyectos ambientales.</w:t>
            </w:r>
          </w:p>
        </w:tc>
      </w:tr>
      <w:tr w:rsidR="35C9064B" w14:paraId="0162F72E"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1A866BE9" w14:textId="3F260E4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47F7D135" w14:textId="55C6EF2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0A067A39" w14:textId="29D24B5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41C03344" w14:textId="3ECE504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530B397D" w14:textId="313A2AB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Acciones </w:t>
            </w:r>
          </w:p>
        </w:tc>
      </w:tr>
      <w:tr w:rsidR="35C9064B" w14:paraId="1DAC1905"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EEC117A" w14:textId="77777777" w:rsidR="00A860F1" w:rsidRDefault="00A860F1"/>
        </w:tc>
        <w:tc>
          <w:tcPr>
            <w:tcW w:w="2854" w:type="dxa"/>
            <w:gridSpan w:val="2"/>
            <w:vMerge/>
            <w:vAlign w:val="center"/>
          </w:tcPr>
          <w:p w14:paraId="2C7DEF7D"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1FA34AFB" w14:textId="6D42757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A23. Identificación de costos y asignaciones.</w:t>
            </w:r>
          </w:p>
        </w:tc>
      </w:tr>
      <w:tr w:rsidR="35C9064B" w14:paraId="4924E7AC" w14:textId="77777777" w:rsidTr="0055668D">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D729C41" w14:textId="77777777" w:rsidR="00A860F1" w:rsidRDefault="00A860F1"/>
        </w:tc>
        <w:tc>
          <w:tcPr>
            <w:tcW w:w="2854" w:type="dxa"/>
            <w:gridSpan w:val="2"/>
            <w:vMerge/>
            <w:vAlign w:val="center"/>
          </w:tcPr>
          <w:p w14:paraId="2DAA6B1B"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344045CD" w14:textId="0B17A6B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A24.  Elaboración.</w:t>
            </w:r>
          </w:p>
        </w:tc>
      </w:tr>
      <w:tr w:rsidR="35C9064B" w14:paraId="6C201E71" w14:textId="77777777" w:rsidTr="005566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AAD7962" w14:textId="77777777" w:rsidR="00A860F1" w:rsidRDefault="00A860F1"/>
        </w:tc>
        <w:tc>
          <w:tcPr>
            <w:tcW w:w="2854" w:type="dxa"/>
            <w:gridSpan w:val="2"/>
            <w:vMerge/>
            <w:vAlign w:val="center"/>
          </w:tcPr>
          <w:p w14:paraId="3BE966C9"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045B8F3C" w14:textId="6141D81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A25.  Aprobación</w:t>
            </w:r>
            <w:r w:rsidR="32B71A94" w:rsidRPr="667285CD">
              <w:rPr>
                <w:rFonts w:ascii="Palatino Linotype" w:eastAsia="Palatino Linotype" w:hAnsi="Palatino Linotype" w:cs="Palatino Linotype"/>
                <w:color w:val="000000" w:themeColor="text1"/>
              </w:rPr>
              <w:t>.</w:t>
            </w:r>
          </w:p>
        </w:tc>
      </w:tr>
      <w:tr w:rsidR="35C9064B" w14:paraId="299D1519"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il"/>
              <w:left w:val="nil"/>
              <w:bottom w:val="single" w:sz="8" w:space="0" w:color="47D459"/>
              <w:right w:val="nil"/>
            </w:tcBorders>
            <w:tcMar>
              <w:left w:w="108" w:type="dxa"/>
              <w:right w:w="108" w:type="dxa"/>
            </w:tcMar>
          </w:tcPr>
          <w:p w14:paraId="0A076957" w14:textId="4F3E704D" w:rsidR="35C9064B" w:rsidRDefault="35C9064B" w:rsidP="00C74D98">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310070EA" w14:textId="77777777" w:rsidTr="00C74D9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6C07135" w14:textId="531D86B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3"/>
            <w:tcBorders>
              <w:top w:val="nil"/>
              <w:left w:val="nil"/>
              <w:bottom w:val="single" w:sz="8" w:space="0" w:color="47D459"/>
              <w:right w:val="nil"/>
            </w:tcBorders>
            <w:shd w:val="clear" w:color="auto" w:fill="C1F0C7"/>
            <w:tcMar>
              <w:left w:w="108" w:type="dxa"/>
              <w:right w:w="108" w:type="dxa"/>
            </w:tcMar>
          </w:tcPr>
          <w:p w14:paraId="343A3E16" w14:textId="55A8A96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1F752C10" w14:textId="77777777" w:rsidTr="00C74D98">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0E879452" w14:textId="2995E161"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Presupuesto. </w:t>
            </w:r>
          </w:p>
          <w:p w14:paraId="57F40AB8" w14:textId="0B4605BF"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Nómina de responsables. </w:t>
            </w:r>
          </w:p>
          <w:p w14:paraId="506848CA" w14:textId="04FB672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lastRenderedPageBreak/>
              <w:t>Carta Gantt del plan actualizada.</w:t>
            </w:r>
          </w:p>
        </w:tc>
        <w:tc>
          <w:tcPr>
            <w:tcW w:w="4621" w:type="dxa"/>
            <w:gridSpan w:val="3"/>
            <w:tcBorders>
              <w:top w:val="single" w:sz="8" w:space="0" w:color="47D459"/>
              <w:left w:val="nil"/>
              <w:bottom w:val="single" w:sz="8" w:space="0" w:color="47D459"/>
              <w:right w:val="nil"/>
            </w:tcBorders>
            <w:tcMar>
              <w:left w:w="108" w:type="dxa"/>
              <w:right w:w="108" w:type="dxa"/>
            </w:tcMar>
          </w:tcPr>
          <w:p w14:paraId="0310CFC2" w14:textId="2EB0318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lastRenderedPageBreak/>
              <w:t xml:space="preserve">Validación de presupuesto y asignación de funciones. </w:t>
            </w:r>
          </w:p>
        </w:tc>
      </w:tr>
      <w:tr w:rsidR="35C9064B" w14:paraId="0D71C446"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3D42442A" w14:textId="69968C8A" w:rsidR="35C9064B" w:rsidRDefault="35C9064B" w:rsidP="667285CD">
            <w:pPr>
              <w:jc w:val="both"/>
              <w:rPr>
                <w:rFonts w:ascii="Palatino Linotype" w:eastAsia="Palatino Linotype" w:hAnsi="Palatino Linotype" w:cs="Palatino Linotype"/>
              </w:rPr>
            </w:pPr>
          </w:p>
        </w:tc>
        <w:tc>
          <w:tcPr>
            <w:tcW w:w="2854" w:type="dxa"/>
            <w:gridSpan w:val="2"/>
            <w:tcBorders>
              <w:top w:val="nil"/>
              <w:left w:val="nil"/>
              <w:bottom w:val="nil"/>
              <w:right w:val="nil"/>
            </w:tcBorders>
            <w:vAlign w:val="center"/>
          </w:tcPr>
          <w:p w14:paraId="3A73018D" w14:textId="1C89A66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p>
        </w:tc>
        <w:tc>
          <w:tcPr>
            <w:tcW w:w="236" w:type="dxa"/>
            <w:tcBorders>
              <w:top w:val="nil"/>
              <w:left w:val="nil"/>
              <w:bottom w:val="nil"/>
              <w:right w:val="nil"/>
            </w:tcBorders>
            <w:vAlign w:val="center"/>
          </w:tcPr>
          <w:p w14:paraId="4D361FB6" w14:textId="43A1D80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37D2ECE8" w14:textId="0A9EFA7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p>
        </w:tc>
      </w:tr>
    </w:tbl>
    <w:p w14:paraId="4BAD50C1" w14:textId="1B50E009"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266" w:type="dxa"/>
        <w:tblLayout w:type="fixed"/>
        <w:tblLook w:val="04A0" w:firstRow="1" w:lastRow="0" w:firstColumn="1" w:lastColumn="0" w:noHBand="0" w:noVBand="1"/>
      </w:tblPr>
      <w:tblGrid>
        <w:gridCol w:w="1560"/>
        <w:gridCol w:w="2835"/>
        <w:gridCol w:w="19"/>
        <w:gridCol w:w="486"/>
        <w:gridCol w:w="4352"/>
        <w:gridCol w:w="14"/>
      </w:tblGrid>
      <w:tr w:rsidR="35C9064B" w14:paraId="239167CD" w14:textId="77777777" w:rsidTr="00C74D9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66" w:type="dxa"/>
            <w:gridSpan w:val="6"/>
            <w:tcBorders>
              <w:left w:val="nil"/>
              <w:bottom w:val="single" w:sz="12" w:space="0" w:color="47D459"/>
              <w:right w:val="nil"/>
            </w:tcBorders>
            <w:tcMar>
              <w:left w:w="108" w:type="dxa"/>
              <w:right w:w="108" w:type="dxa"/>
            </w:tcMar>
          </w:tcPr>
          <w:p w14:paraId="109196BA" w14:textId="3D4B9A5B"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M8. Mejorar la infraestructura hídrica para </w:t>
            </w:r>
            <w:r w:rsidR="007A1630">
              <w:rPr>
                <w:rFonts w:ascii="Palatino Linotype" w:eastAsia="Palatino Linotype" w:hAnsi="Palatino Linotype" w:cs="Palatino Linotype"/>
                <w:color w:val="000000" w:themeColor="text1"/>
              </w:rPr>
              <w:t>potenciar</w:t>
            </w:r>
            <w:r w:rsidR="007A1630" w:rsidRPr="667285CD">
              <w:rPr>
                <w:rFonts w:ascii="Palatino Linotype" w:eastAsia="Palatino Linotype" w:hAnsi="Palatino Linotype" w:cs="Palatino Linotype"/>
                <w:color w:val="000000" w:themeColor="text1"/>
              </w:rPr>
              <w:t xml:space="preserve"> </w:t>
            </w:r>
            <w:r w:rsidRPr="667285CD">
              <w:rPr>
                <w:rFonts w:ascii="Palatino Linotype" w:eastAsia="Palatino Linotype" w:hAnsi="Palatino Linotype" w:cs="Palatino Linotype"/>
                <w:color w:val="000000" w:themeColor="text1"/>
              </w:rPr>
              <w:t>la eficiencia, disminuir las pérdidas de agua y mejorar la distribución.</w:t>
            </w:r>
          </w:p>
        </w:tc>
      </w:tr>
      <w:tr w:rsidR="35C9064B" w14:paraId="6DDA8BAA"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5870C81A" w14:textId="23338A9C"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2561CED6" w14:textId="48F40C7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SUB-ELEMENTO</w:t>
            </w:r>
          </w:p>
        </w:tc>
        <w:tc>
          <w:tcPr>
            <w:tcW w:w="4852" w:type="dxa"/>
            <w:gridSpan w:val="3"/>
            <w:tcBorders>
              <w:top w:val="nil"/>
              <w:left w:val="single" w:sz="8" w:space="0" w:color="47D459"/>
              <w:bottom w:val="single" w:sz="8" w:space="0" w:color="47D459"/>
              <w:right w:val="nil"/>
            </w:tcBorders>
            <w:shd w:val="clear" w:color="auto" w:fill="C1F0C7"/>
            <w:tcMar>
              <w:left w:w="108" w:type="dxa"/>
              <w:right w:w="108" w:type="dxa"/>
            </w:tcMar>
          </w:tcPr>
          <w:p w14:paraId="6F99F3B5" w14:textId="00E2DA3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CONTENIDO</w:t>
            </w:r>
          </w:p>
        </w:tc>
      </w:tr>
      <w:tr w:rsidR="35C9064B" w14:paraId="1E2A35A1"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E5BBAA0" w14:textId="52F3E2EB"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793E267B" w14:textId="05CBAD8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Objetivo Especifico (OE)</w:t>
            </w:r>
          </w:p>
        </w:tc>
        <w:tc>
          <w:tcPr>
            <w:tcW w:w="4852" w:type="dxa"/>
            <w:gridSpan w:val="3"/>
            <w:tcBorders>
              <w:top w:val="single" w:sz="8" w:space="0" w:color="47D459"/>
              <w:left w:val="single" w:sz="8" w:space="0" w:color="47D459"/>
              <w:bottom w:val="single" w:sz="8" w:space="0" w:color="47D459"/>
              <w:right w:val="nil"/>
            </w:tcBorders>
            <w:tcMar>
              <w:left w:w="108" w:type="dxa"/>
              <w:right w:w="108" w:type="dxa"/>
            </w:tcMar>
          </w:tcPr>
          <w:p w14:paraId="67DFE0EB" w14:textId="439F0BE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Optimizar la infraestructura hídrica existente para garantizar un suministro eficiente y reducir las pérdidas.</w:t>
            </w:r>
          </w:p>
        </w:tc>
      </w:tr>
      <w:tr w:rsidR="35C9064B" w14:paraId="0B9EB2F1"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98D59F3"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C3D3C97" w14:textId="67876EF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Lineamiento Estratégico (LE)</w:t>
            </w:r>
          </w:p>
        </w:tc>
        <w:tc>
          <w:tcPr>
            <w:tcW w:w="485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A4F3715" w14:textId="7F70E18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INFRAESTRUCTURA, EQUIPAMIENTO Y CONECTIVIDAD</w:t>
            </w:r>
          </w:p>
        </w:tc>
      </w:tr>
      <w:tr w:rsidR="35C9064B" w14:paraId="175B3206"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C85A13C"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6309E0F" w14:textId="121175A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Descripción y resultado esperado de la medida</w:t>
            </w:r>
          </w:p>
        </w:tc>
        <w:tc>
          <w:tcPr>
            <w:tcW w:w="4852" w:type="dxa"/>
            <w:gridSpan w:val="3"/>
            <w:tcBorders>
              <w:top w:val="single" w:sz="8" w:space="0" w:color="47D459"/>
              <w:left w:val="single" w:sz="8" w:space="0" w:color="47D459"/>
              <w:bottom w:val="single" w:sz="8" w:space="0" w:color="47D459"/>
              <w:right w:val="nil"/>
            </w:tcBorders>
            <w:tcMar>
              <w:left w:w="108" w:type="dxa"/>
              <w:right w:w="108" w:type="dxa"/>
            </w:tcMar>
            <w:vAlign w:val="center"/>
          </w:tcPr>
          <w:p w14:paraId="123B5A2D" w14:textId="03BD733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lang w:val="es-ES"/>
              </w:rPr>
            </w:pPr>
            <w:r w:rsidRPr="667285CD">
              <w:rPr>
                <w:rFonts w:ascii="Palatino Linotype" w:eastAsia="Palatino Linotype" w:hAnsi="Palatino Linotype" w:cs="Palatino Linotype"/>
                <w:lang w:val="es-ES"/>
              </w:rPr>
              <w:t>Actualmente la distribución del suministro no es uniforme, afectando en mayor medida a los sectores ubicado</w:t>
            </w:r>
            <w:r w:rsidR="00886F89">
              <w:rPr>
                <w:rFonts w:ascii="Palatino Linotype" w:eastAsia="Palatino Linotype" w:hAnsi="Palatino Linotype" w:cs="Palatino Linotype"/>
                <w:lang w:val="es-ES"/>
              </w:rPr>
              <w:t>s</w:t>
            </w:r>
            <w:r w:rsidR="00052761">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en altura</w:t>
            </w:r>
            <w:r w:rsidR="00052761">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 xml:space="preserve">que requieren más presión de agua que la normalmente disponible en el sistema. Por otro lado, la </w:t>
            </w:r>
            <w:r w:rsidR="00886F89">
              <w:rPr>
                <w:rFonts w:ascii="Palatino Linotype" w:eastAsia="Palatino Linotype" w:hAnsi="Palatino Linotype" w:cs="Palatino Linotype"/>
                <w:lang w:val="es-ES"/>
              </w:rPr>
              <w:t>i</w:t>
            </w:r>
            <w:r w:rsidRPr="667285CD">
              <w:rPr>
                <w:rFonts w:ascii="Palatino Linotype" w:eastAsia="Palatino Linotype" w:hAnsi="Palatino Linotype" w:cs="Palatino Linotype"/>
                <w:lang w:val="es-ES"/>
              </w:rPr>
              <w:t>nfraestructura es rudimentaria y alguna</w:t>
            </w:r>
            <w:r w:rsidR="00886F89">
              <w:rPr>
                <w:rFonts w:ascii="Palatino Linotype" w:eastAsia="Palatino Linotype" w:hAnsi="Palatino Linotype" w:cs="Palatino Linotype"/>
                <w:lang w:val="es-ES"/>
              </w:rPr>
              <w:t>s</w:t>
            </w:r>
            <w:r w:rsidRPr="667285CD">
              <w:rPr>
                <w:rFonts w:ascii="Palatino Linotype" w:eastAsia="Palatino Linotype" w:hAnsi="Palatino Linotype" w:cs="Palatino Linotype"/>
                <w:lang w:val="es-ES"/>
              </w:rPr>
              <w:t xml:space="preserve"> de las conexiones de claves se enc</w:t>
            </w:r>
            <w:r w:rsidR="00886F89">
              <w:rPr>
                <w:rFonts w:ascii="Palatino Linotype" w:eastAsia="Palatino Linotype" w:hAnsi="Palatino Linotype" w:cs="Palatino Linotype"/>
                <w:lang w:val="es-ES"/>
              </w:rPr>
              <w:t>u</w:t>
            </w:r>
            <w:r w:rsidRPr="667285CD">
              <w:rPr>
                <w:rFonts w:ascii="Palatino Linotype" w:eastAsia="Palatino Linotype" w:hAnsi="Palatino Linotype" w:cs="Palatino Linotype"/>
                <w:lang w:val="es-ES"/>
              </w:rPr>
              <w:t>entra</w:t>
            </w:r>
            <w:r w:rsidR="00886F89">
              <w:rPr>
                <w:rFonts w:ascii="Palatino Linotype" w:eastAsia="Palatino Linotype" w:hAnsi="Palatino Linotype" w:cs="Palatino Linotype"/>
                <w:lang w:val="es-ES"/>
              </w:rPr>
              <w:t>s</w:t>
            </w:r>
            <w:r w:rsidRPr="667285CD">
              <w:rPr>
                <w:rFonts w:ascii="Palatino Linotype" w:eastAsia="Palatino Linotype" w:hAnsi="Palatino Linotype" w:cs="Palatino Linotype"/>
                <w:lang w:val="es-ES"/>
              </w:rPr>
              <w:t xml:space="preserve"> expuestas a la intemperie. </w:t>
            </w:r>
            <w:r w:rsidRPr="667285CD">
              <w:rPr>
                <w:rFonts w:ascii="Palatino Linotype" w:eastAsia="Palatino Linotype" w:hAnsi="Palatino Linotype" w:cs="Palatino Linotype"/>
                <w:color w:val="1F1F1F"/>
                <w:lang w:val="es-ES"/>
              </w:rPr>
              <w:t xml:space="preserve">Planificar y remodelar la red hídrica. Generar un estudio que evalúa cuales es la mejor vía de conectividad hídrica considerando entre los factores de </w:t>
            </w:r>
            <w:r w:rsidR="00886F89">
              <w:rPr>
                <w:rFonts w:ascii="Palatino Linotype" w:eastAsia="Palatino Linotype" w:hAnsi="Palatino Linotype" w:cs="Palatino Linotype"/>
                <w:color w:val="1F1F1F"/>
                <w:lang w:val="es-ES"/>
              </w:rPr>
              <w:t>optimización,</w:t>
            </w:r>
            <w:r w:rsidRPr="667285CD">
              <w:rPr>
                <w:rFonts w:ascii="Palatino Linotype" w:eastAsia="Palatino Linotype" w:hAnsi="Palatino Linotype" w:cs="Palatino Linotype"/>
                <w:color w:val="1F1F1F"/>
                <w:lang w:val="es-ES"/>
              </w:rPr>
              <w:t xml:space="preserve"> el mejoramiento de la eficiencia de la distribución, la disminución los cortes de suministro asociados a la presión, el aumento de la conectividad, contar con más de una fuente principal interconectada a sistemas de potabilización y la disponibilidad económica para la obra.</w:t>
            </w:r>
          </w:p>
        </w:tc>
      </w:tr>
      <w:tr w:rsidR="35C9064B" w14:paraId="738386DE"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7EFBBA9"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4640694" w14:textId="365A990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Coordinadora</w:t>
            </w:r>
          </w:p>
        </w:tc>
        <w:tc>
          <w:tcPr>
            <w:tcW w:w="485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E1905E4" w14:textId="07049C1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422CCB4E"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5A00E14"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592357B" w14:textId="3978A6D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Potencial fuente de financiamiento</w:t>
            </w:r>
          </w:p>
        </w:tc>
        <w:tc>
          <w:tcPr>
            <w:tcW w:w="4852" w:type="dxa"/>
            <w:gridSpan w:val="3"/>
            <w:tcBorders>
              <w:top w:val="single" w:sz="8" w:space="0" w:color="47D459"/>
              <w:left w:val="single" w:sz="8" w:space="0" w:color="47D459"/>
              <w:bottom w:val="single" w:sz="8" w:space="0" w:color="47D459"/>
              <w:right w:val="nil"/>
            </w:tcBorders>
            <w:tcMar>
              <w:left w:w="108" w:type="dxa"/>
              <w:right w:w="108" w:type="dxa"/>
            </w:tcMar>
            <w:vAlign w:val="center"/>
          </w:tcPr>
          <w:p w14:paraId="43EA2182" w14:textId="55C5B0E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DOH; Fondos estatales, sector privado, academia u </w:t>
            </w:r>
            <w:proofErr w:type="spellStart"/>
            <w:r w:rsidRPr="667285CD">
              <w:rPr>
                <w:rFonts w:ascii="Palatino Linotype" w:eastAsia="Palatino Linotype" w:hAnsi="Palatino Linotype" w:cs="Palatino Linotype"/>
                <w:color w:val="000000" w:themeColor="text1"/>
                <w:lang w:val="es-ES"/>
              </w:rPr>
              <w:t>ONGs</w:t>
            </w:r>
            <w:proofErr w:type="spellEnd"/>
          </w:p>
        </w:tc>
      </w:tr>
      <w:tr w:rsidR="35C9064B" w14:paraId="72B25C86"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61FFB23"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A14E4CF" w14:textId="72C958A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Actores vinculados</w:t>
            </w:r>
          </w:p>
        </w:tc>
        <w:tc>
          <w:tcPr>
            <w:tcW w:w="485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5888878C" w14:textId="376B765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Pobladores permanentes y periódicos, Organizaciones territoriales, municipio, SENAPRED y DOH. </w:t>
            </w:r>
          </w:p>
        </w:tc>
      </w:tr>
      <w:tr w:rsidR="35C9064B" w14:paraId="29E80633"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5D2DFEE"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9BBEA8D" w14:textId="6AD1678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Alcance</w:t>
            </w:r>
          </w:p>
        </w:tc>
        <w:tc>
          <w:tcPr>
            <w:tcW w:w="4852" w:type="dxa"/>
            <w:gridSpan w:val="3"/>
            <w:tcBorders>
              <w:top w:val="single" w:sz="8" w:space="0" w:color="47D459"/>
              <w:left w:val="single" w:sz="8" w:space="0" w:color="47D459"/>
              <w:bottom w:val="single" w:sz="8" w:space="0" w:color="47D459"/>
              <w:right w:val="nil"/>
            </w:tcBorders>
            <w:tcMar>
              <w:left w:w="108" w:type="dxa"/>
              <w:right w:w="108" w:type="dxa"/>
            </w:tcMar>
          </w:tcPr>
          <w:p w14:paraId="019E39FB" w14:textId="7252432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Local</w:t>
            </w:r>
          </w:p>
        </w:tc>
      </w:tr>
      <w:tr w:rsidR="35C9064B" w14:paraId="7F3B1348"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3017D95"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6DD19A2" w14:textId="791414E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Duración </w:t>
            </w:r>
          </w:p>
        </w:tc>
        <w:tc>
          <w:tcPr>
            <w:tcW w:w="485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71AA180" w14:textId="4EF70749" w:rsidR="421A4379" w:rsidRDefault="116522A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Doce (</w:t>
            </w:r>
            <w:r w:rsidR="35C9064B" w:rsidRPr="667285CD">
              <w:rPr>
                <w:rFonts w:ascii="Palatino Linotype" w:eastAsia="Palatino Linotype" w:hAnsi="Palatino Linotype" w:cs="Palatino Linotype"/>
                <w:color w:val="000000" w:themeColor="text1"/>
              </w:rPr>
              <w:t>12</w:t>
            </w:r>
            <w:r w:rsidR="3B8821F2" w:rsidRPr="667285CD">
              <w:rPr>
                <w:rFonts w:ascii="Palatino Linotype" w:eastAsia="Palatino Linotype" w:hAnsi="Palatino Linotype" w:cs="Palatino Linotype"/>
                <w:color w:val="000000" w:themeColor="text1"/>
              </w:rPr>
              <w:t>)</w:t>
            </w:r>
            <w:r w:rsidR="35C9064B" w:rsidRPr="667285CD">
              <w:rPr>
                <w:rFonts w:ascii="Palatino Linotype" w:eastAsia="Palatino Linotype" w:hAnsi="Palatino Linotype" w:cs="Palatino Linotype"/>
                <w:color w:val="000000" w:themeColor="text1"/>
              </w:rPr>
              <w:t xml:space="preserve"> meses</w:t>
            </w:r>
            <w:r w:rsidR="40AA2689" w:rsidRPr="667285CD">
              <w:rPr>
                <w:rFonts w:ascii="Palatino Linotype" w:eastAsia="Palatino Linotype" w:hAnsi="Palatino Linotype" w:cs="Palatino Linotype"/>
                <w:color w:val="000000" w:themeColor="text1"/>
              </w:rPr>
              <w:t>.</w:t>
            </w:r>
            <w:r w:rsidR="35C9064B" w:rsidRPr="667285CD">
              <w:rPr>
                <w:rFonts w:ascii="Palatino Linotype" w:eastAsia="Palatino Linotype" w:hAnsi="Palatino Linotype" w:cs="Palatino Linotype"/>
                <w:color w:val="000000" w:themeColor="text1"/>
              </w:rPr>
              <w:t xml:space="preserve"> </w:t>
            </w:r>
          </w:p>
        </w:tc>
      </w:tr>
      <w:tr w:rsidR="35C9064B" w14:paraId="1363728C"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tcMar>
              <w:left w:w="108" w:type="dxa"/>
              <w:right w:w="108" w:type="dxa"/>
            </w:tcMar>
          </w:tcPr>
          <w:p w14:paraId="129E6EEB" w14:textId="15912390" w:rsidR="35C9064B" w:rsidRPr="00C543B2" w:rsidRDefault="35C9064B" w:rsidP="667285CD">
            <w:pPr>
              <w:jc w:val="both"/>
              <w:rPr>
                <w:rFonts w:ascii="Palatino Linotype" w:eastAsia="Palatino Linotype" w:hAnsi="Palatino Linotype" w:cs="Palatino Linotype"/>
              </w:rPr>
            </w:pPr>
            <w:r w:rsidRPr="00C543B2">
              <w:rPr>
                <w:rFonts w:ascii="Palatino Linotype" w:eastAsia="Palatino Linotype" w:hAnsi="Palatino Linotype" w:cs="Palatino Linotype"/>
              </w:rPr>
              <w:t>Sinergias de la medida</w:t>
            </w:r>
          </w:p>
        </w:tc>
        <w:tc>
          <w:tcPr>
            <w:tcW w:w="7706" w:type="dxa"/>
            <w:gridSpan w:val="5"/>
            <w:tcBorders>
              <w:top w:val="single" w:sz="8" w:space="0" w:color="47D459"/>
              <w:left w:val="single" w:sz="8" w:space="0" w:color="47D459"/>
              <w:bottom w:val="single" w:sz="8" w:space="0" w:color="47D459"/>
              <w:right w:val="nil"/>
            </w:tcBorders>
            <w:tcMar>
              <w:left w:w="108" w:type="dxa"/>
              <w:right w:w="108" w:type="dxa"/>
            </w:tcMar>
          </w:tcPr>
          <w:p w14:paraId="3F9496F5" w14:textId="4FBBB6DA" w:rsidR="35C9064B" w:rsidRPr="00C543B2" w:rsidRDefault="36C16362"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Sinergia con la Política Nacional de Recursos Hídricos y los programas de Obras de Riego, que buscan mejorar la infraestructura hídrica para garantizar un uso eficiente del agua.</w:t>
            </w:r>
          </w:p>
        </w:tc>
      </w:tr>
      <w:tr w:rsidR="35C9064B" w14:paraId="354C8BB2"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FE9372F" w14:textId="62587D7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Planificación de la medida</w:t>
            </w:r>
          </w:p>
          <w:p w14:paraId="100541D7" w14:textId="5A706EF9"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2CA69DD8" w14:textId="11C2E0B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Cronograma</w:t>
            </w:r>
          </w:p>
          <w:p w14:paraId="0790C881" w14:textId="21204CE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Implementación</w:t>
            </w:r>
          </w:p>
        </w:tc>
        <w:tc>
          <w:tcPr>
            <w:tcW w:w="4852" w:type="dxa"/>
            <w:gridSpan w:val="3"/>
            <w:tcBorders>
              <w:top w:val="nil"/>
              <w:left w:val="single" w:sz="8" w:space="0" w:color="47D459"/>
              <w:bottom w:val="single" w:sz="8" w:space="0" w:color="47D459"/>
              <w:right w:val="nil"/>
            </w:tcBorders>
            <w:shd w:val="clear" w:color="auto" w:fill="C1F0C7"/>
            <w:tcMar>
              <w:left w:w="108" w:type="dxa"/>
              <w:right w:w="108" w:type="dxa"/>
            </w:tcMar>
          </w:tcPr>
          <w:p w14:paraId="5FCDB827" w14:textId="691AEF2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Acciones </w:t>
            </w:r>
          </w:p>
        </w:tc>
      </w:tr>
      <w:tr w:rsidR="35C9064B" w14:paraId="1E2B8370"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E5E7855" w14:textId="77777777" w:rsidR="00A860F1" w:rsidRDefault="00A860F1"/>
        </w:tc>
        <w:tc>
          <w:tcPr>
            <w:tcW w:w="2854" w:type="dxa"/>
            <w:gridSpan w:val="2"/>
            <w:vMerge/>
            <w:vAlign w:val="center"/>
          </w:tcPr>
          <w:p w14:paraId="6FA036E2"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852" w:type="dxa"/>
            <w:gridSpan w:val="3"/>
            <w:tcBorders>
              <w:top w:val="single" w:sz="8" w:space="0" w:color="47D459"/>
              <w:left w:val="nil"/>
              <w:bottom w:val="single" w:sz="8" w:space="0" w:color="47D459"/>
              <w:right w:val="nil"/>
            </w:tcBorders>
            <w:tcMar>
              <w:left w:w="108" w:type="dxa"/>
              <w:right w:w="108" w:type="dxa"/>
            </w:tcMar>
          </w:tcPr>
          <w:p w14:paraId="1810F004" w14:textId="4C515C1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A26.</w:t>
            </w:r>
            <w:r w:rsidR="4DBC084E" w:rsidRPr="667285CD">
              <w:rPr>
                <w:rFonts w:ascii="Palatino Linotype" w:eastAsia="Palatino Linotype" w:hAnsi="Palatino Linotype" w:cs="Palatino Linotype"/>
              </w:rPr>
              <w:t xml:space="preserve"> </w:t>
            </w:r>
            <w:r w:rsidRPr="667285CD">
              <w:rPr>
                <w:rFonts w:ascii="Palatino Linotype" w:eastAsia="Palatino Linotype" w:hAnsi="Palatino Linotype" w:cs="Palatino Linotype"/>
              </w:rPr>
              <w:t>Realizar un diagnóstico de la infraestructura hídrica actual.</w:t>
            </w:r>
          </w:p>
        </w:tc>
      </w:tr>
      <w:tr w:rsidR="35C9064B" w14:paraId="669CA59C" w14:textId="77777777" w:rsidTr="000527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2231908" w14:textId="77777777" w:rsidR="00A860F1" w:rsidRDefault="00A860F1"/>
        </w:tc>
        <w:tc>
          <w:tcPr>
            <w:tcW w:w="2854" w:type="dxa"/>
            <w:gridSpan w:val="2"/>
            <w:vMerge/>
            <w:vAlign w:val="center"/>
          </w:tcPr>
          <w:p w14:paraId="1461D4FE"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852" w:type="dxa"/>
            <w:gridSpan w:val="3"/>
            <w:tcBorders>
              <w:top w:val="single" w:sz="8" w:space="0" w:color="47D459"/>
              <w:left w:val="nil"/>
              <w:bottom w:val="single" w:sz="8" w:space="0" w:color="47D459"/>
              <w:right w:val="nil"/>
            </w:tcBorders>
            <w:shd w:val="clear" w:color="auto" w:fill="C1F0C7"/>
            <w:tcMar>
              <w:left w:w="108" w:type="dxa"/>
              <w:right w:w="108" w:type="dxa"/>
            </w:tcMar>
          </w:tcPr>
          <w:p w14:paraId="41F8AE84" w14:textId="4B37BFD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A27. Planificar y priorizar las mejoras necesarias.</w:t>
            </w:r>
          </w:p>
        </w:tc>
      </w:tr>
      <w:tr w:rsidR="35C9064B" w14:paraId="104395D2"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08C05E8" w14:textId="77777777" w:rsidR="00A860F1" w:rsidRDefault="00A860F1"/>
        </w:tc>
        <w:tc>
          <w:tcPr>
            <w:tcW w:w="2854" w:type="dxa"/>
            <w:gridSpan w:val="2"/>
            <w:vMerge/>
            <w:vAlign w:val="center"/>
          </w:tcPr>
          <w:p w14:paraId="011EE8A8"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852" w:type="dxa"/>
            <w:gridSpan w:val="3"/>
            <w:tcBorders>
              <w:top w:val="single" w:sz="8" w:space="0" w:color="47D459"/>
              <w:left w:val="nil"/>
              <w:bottom w:val="single" w:sz="8" w:space="0" w:color="47D459"/>
              <w:right w:val="nil"/>
            </w:tcBorders>
            <w:tcMar>
              <w:left w:w="108" w:type="dxa"/>
              <w:right w:w="108" w:type="dxa"/>
            </w:tcMar>
          </w:tcPr>
          <w:p w14:paraId="5F44DD1B" w14:textId="46C76B1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A28.  Contratar y supervisar la ejecución de las obras de mejora.</w:t>
            </w:r>
          </w:p>
        </w:tc>
      </w:tr>
      <w:tr w:rsidR="35C9064B" w14:paraId="4090066D"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66" w:type="dxa"/>
            <w:gridSpan w:val="6"/>
            <w:tcBorders>
              <w:top w:val="nil"/>
              <w:left w:val="nil"/>
              <w:bottom w:val="single" w:sz="8" w:space="0" w:color="47D459"/>
              <w:right w:val="nil"/>
            </w:tcBorders>
            <w:shd w:val="clear" w:color="auto" w:fill="C1F0C7"/>
            <w:tcMar>
              <w:left w:w="108" w:type="dxa"/>
              <w:right w:w="108" w:type="dxa"/>
            </w:tcMar>
          </w:tcPr>
          <w:p w14:paraId="13DF2F75" w14:textId="25C8BDC5" w:rsidR="35C9064B" w:rsidRDefault="35C9064B" w:rsidP="00C543B2">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5F15281F" w14:textId="77777777" w:rsidTr="00052761">
        <w:trPr>
          <w:gridAfter w:val="1"/>
          <w:wAfter w:w="14" w:type="dxa"/>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10B67ECA" w14:textId="789499D7"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857" w:type="dxa"/>
            <w:gridSpan w:val="3"/>
            <w:tcBorders>
              <w:top w:val="nil"/>
              <w:left w:val="nil"/>
              <w:bottom w:val="single" w:sz="8" w:space="0" w:color="47D459"/>
              <w:right w:val="nil"/>
            </w:tcBorders>
            <w:tcMar>
              <w:left w:w="108" w:type="dxa"/>
              <w:right w:w="108" w:type="dxa"/>
            </w:tcMar>
          </w:tcPr>
          <w:p w14:paraId="620E8FA3" w14:textId="56662A1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4E8153A2" w14:textId="77777777" w:rsidTr="00052761">
        <w:trPr>
          <w:gridAfter w:val="1"/>
          <w:cnfStyle w:val="000000100000" w:firstRow="0" w:lastRow="0" w:firstColumn="0" w:lastColumn="0" w:oddVBand="0" w:evenVBand="0" w:oddHBand="1" w:evenHBand="0" w:firstRowFirstColumn="0" w:firstRowLastColumn="0" w:lastRowFirstColumn="0" w:lastRowLastColumn="0"/>
          <w:wAfter w:w="14" w:type="dxa"/>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E631D9F" w14:textId="758F1CBB" w:rsidR="35C9064B" w:rsidRDefault="35C9064B" w:rsidP="667285CD">
            <w:pPr>
              <w:jc w:val="both"/>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Reducir las pérdidas de agua </w:t>
            </w:r>
            <w:r w:rsidR="00886F89">
              <w:rPr>
                <w:rFonts w:ascii="Palatino Linotype" w:eastAsia="Palatino Linotype" w:hAnsi="Palatino Linotype" w:cs="Palatino Linotype"/>
                <w:color w:val="000000" w:themeColor="text1"/>
                <w:lang w:val="es-ES"/>
              </w:rPr>
              <w:t>e</w:t>
            </w:r>
            <w:r w:rsidRPr="667285CD">
              <w:rPr>
                <w:rFonts w:ascii="Palatino Linotype" w:eastAsia="Palatino Linotype" w:hAnsi="Palatino Linotype" w:cs="Palatino Linotype"/>
                <w:color w:val="000000" w:themeColor="text1"/>
                <w:lang w:val="es-ES"/>
              </w:rPr>
              <w:t xml:space="preserve"> infraestructura</w:t>
            </w:r>
            <w:r w:rsidR="007A1630">
              <w:rPr>
                <w:rFonts w:ascii="Palatino Linotype" w:eastAsia="Palatino Linotype" w:hAnsi="Palatino Linotype" w:cs="Palatino Linotype"/>
                <w:color w:val="000000" w:themeColor="text1"/>
                <w:lang w:val="es-ES"/>
              </w:rPr>
              <w:t xml:space="preserve"> de </w:t>
            </w:r>
            <w:r w:rsidR="00886F89">
              <w:rPr>
                <w:rFonts w:ascii="Palatino Linotype" w:eastAsia="Palatino Linotype" w:hAnsi="Palatino Linotype" w:cs="Palatino Linotype"/>
                <w:color w:val="000000" w:themeColor="text1"/>
                <w:lang w:val="es-ES"/>
              </w:rPr>
              <w:t>almacenamiento.</w:t>
            </w:r>
          </w:p>
          <w:p w14:paraId="73808036" w14:textId="1E5E2CDB"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Mejorar la distribución</w:t>
            </w:r>
            <w:r w:rsidR="00886F89">
              <w:rPr>
                <w:rFonts w:ascii="Palatino Linotype" w:eastAsia="Palatino Linotype" w:hAnsi="Palatino Linotype" w:cs="Palatino Linotype"/>
                <w:color w:val="000000" w:themeColor="text1"/>
              </w:rPr>
              <w:t xml:space="preserve">. </w:t>
            </w:r>
          </w:p>
          <w:p w14:paraId="5EEFD0CA" w14:textId="70814816"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4857" w:type="dxa"/>
            <w:gridSpan w:val="3"/>
            <w:tcBorders>
              <w:top w:val="single" w:sz="8" w:space="0" w:color="47D459"/>
              <w:left w:val="nil"/>
              <w:bottom w:val="single" w:sz="8" w:space="0" w:color="47D459"/>
              <w:right w:val="nil"/>
            </w:tcBorders>
            <w:shd w:val="clear" w:color="auto" w:fill="C1F0C7"/>
            <w:tcMar>
              <w:left w:w="108" w:type="dxa"/>
              <w:right w:w="108" w:type="dxa"/>
            </w:tcMar>
          </w:tcPr>
          <w:p w14:paraId="4235FB47" w14:textId="606F40F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Informe de obra.</w:t>
            </w:r>
            <w:r>
              <w:br/>
            </w:r>
            <w:r w:rsidRPr="667285CD">
              <w:rPr>
                <w:rFonts w:ascii="Palatino Linotype" w:eastAsia="Palatino Linotype" w:hAnsi="Palatino Linotype" w:cs="Palatino Linotype"/>
                <w:color w:val="000000" w:themeColor="text1"/>
              </w:rPr>
              <w:t xml:space="preserve"> Evaluación de la distribución en diferentes condiciones de disponibilidad de agua (poca, media y alta disponibilidad). </w:t>
            </w:r>
          </w:p>
        </w:tc>
      </w:tr>
      <w:tr w:rsidR="35C9064B" w14:paraId="759881C8" w14:textId="77777777" w:rsidTr="00052761">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5B42BF20" w14:textId="1A632288" w:rsidR="35C9064B" w:rsidRDefault="35C9064B" w:rsidP="667285CD">
            <w:pPr>
              <w:jc w:val="both"/>
              <w:rPr>
                <w:rFonts w:ascii="Palatino Linotype" w:eastAsia="Palatino Linotype" w:hAnsi="Palatino Linotype" w:cs="Palatino Linotype"/>
              </w:rPr>
            </w:pPr>
          </w:p>
        </w:tc>
        <w:tc>
          <w:tcPr>
            <w:tcW w:w="2854" w:type="dxa"/>
            <w:gridSpan w:val="2"/>
            <w:tcBorders>
              <w:top w:val="nil"/>
              <w:left w:val="nil"/>
              <w:bottom w:val="nil"/>
              <w:right w:val="nil"/>
            </w:tcBorders>
            <w:vAlign w:val="center"/>
          </w:tcPr>
          <w:p w14:paraId="5AF65A54" w14:textId="33E4A30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86" w:type="dxa"/>
            <w:tcBorders>
              <w:top w:val="nil"/>
              <w:left w:val="nil"/>
              <w:bottom w:val="nil"/>
              <w:right w:val="nil"/>
            </w:tcBorders>
            <w:vAlign w:val="center"/>
          </w:tcPr>
          <w:p w14:paraId="27E6F72F" w14:textId="2768DA0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366" w:type="dxa"/>
            <w:gridSpan w:val="2"/>
            <w:tcBorders>
              <w:top w:val="single" w:sz="8" w:space="0" w:color="47D459"/>
              <w:left w:val="nil"/>
              <w:bottom w:val="nil"/>
              <w:right w:val="nil"/>
            </w:tcBorders>
            <w:vAlign w:val="center"/>
          </w:tcPr>
          <w:p w14:paraId="1D9AF9AF" w14:textId="45743C6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1A7EE1C8" w14:textId="124230D7"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0" w:type="auto"/>
        <w:tblLayout w:type="fixed"/>
        <w:tblLook w:val="04A0" w:firstRow="1" w:lastRow="0" w:firstColumn="1" w:lastColumn="0" w:noHBand="0" w:noVBand="1"/>
      </w:tblPr>
      <w:tblGrid>
        <w:gridCol w:w="1560"/>
        <w:gridCol w:w="2853"/>
        <w:gridCol w:w="123"/>
        <w:gridCol w:w="113"/>
        <w:gridCol w:w="4366"/>
      </w:tblGrid>
      <w:tr w:rsidR="35C9064B" w14:paraId="69A8EC39"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gridSpan w:val="5"/>
            <w:tcBorders>
              <w:left w:val="nil"/>
              <w:bottom w:val="single" w:sz="12" w:space="0" w:color="47D459"/>
              <w:right w:val="nil"/>
            </w:tcBorders>
            <w:tcMar>
              <w:left w:w="108" w:type="dxa"/>
              <w:right w:w="108" w:type="dxa"/>
            </w:tcMar>
          </w:tcPr>
          <w:p w14:paraId="0BC5FB30" w14:textId="6BAF64B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M9. Generar estudios de prospección hídrica de nuevas fuentes, para evaluar la construcción de nuevos pozos.</w:t>
            </w:r>
          </w:p>
        </w:tc>
      </w:tr>
      <w:tr w:rsidR="35C9064B" w14:paraId="57A39D58"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029B330A" w14:textId="04781983"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3" w:type="dxa"/>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32C81579" w14:textId="651C627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gridSpan w:val="3"/>
            <w:tcBorders>
              <w:top w:val="nil"/>
              <w:left w:val="single" w:sz="8" w:space="0" w:color="47D459"/>
              <w:bottom w:val="single" w:sz="8" w:space="0" w:color="47D459"/>
              <w:right w:val="nil"/>
            </w:tcBorders>
            <w:shd w:val="clear" w:color="auto" w:fill="C1F0C7"/>
            <w:tcMar>
              <w:left w:w="108" w:type="dxa"/>
              <w:right w:w="108" w:type="dxa"/>
            </w:tcMar>
          </w:tcPr>
          <w:p w14:paraId="3FD20F29" w14:textId="4B799C2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1A277149"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0F7F9864" w14:textId="1D7FC55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3"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5F7D7594" w14:textId="0D7760A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gridSpan w:val="3"/>
            <w:tcBorders>
              <w:top w:val="single" w:sz="8" w:space="0" w:color="47D459"/>
              <w:left w:val="single" w:sz="8" w:space="0" w:color="47D459"/>
              <w:bottom w:val="single" w:sz="8" w:space="0" w:color="47D459"/>
              <w:right w:val="nil"/>
            </w:tcBorders>
            <w:tcMar>
              <w:left w:w="108" w:type="dxa"/>
              <w:right w:w="108" w:type="dxa"/>
            </w:tcMar>
          </w:tcPr>
          <w:p w14:paraId="3B0FA7F1" w14:textId="740E273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Identificar y evaluar nuevas fuentes de agua subterránea para garantizar la sostenibilidad hídrica y suministro de agua potable.</w:t>
            </w:r>
          </w:p>
        </w:tc>
      </w:tr>
      <w:tr w:rsidR="35C9064B" w14:paraId="07161296"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59E083D" w14:textId="77777777" w:rsidR="00A860F1" w:rsidRDefault="00A860F1"/>
        </w:tc>
        <w:tc>
          <w:tcPr>
            <w:tcW w:w="2853"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BD103C3" w14:textId="66BF5DB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0E1AFA26" w14:textId="220B980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INFRAESTRUCTURA, EQUIPAMIENTO Y CONECTIVIDAD</w:t>
            </w:r>
          </w:p>
        </w:tc>
      </w:tr>
      <w:tr w:rsidR="35C9064B" w:rsidRPr="007A216A" w14:paraId="2BD2196E"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5CEA581" w14:textId="77777777" w:rsidR="00A860F1" w:rsidRDefault="00A860F1"/>
        </w:tc>
        <w:tc>
          <w:tcPr>
            <w:tcW w:w="2853" w:type="dxa"/>
            <w:tcBorders>
              <w:top w:val="single" w:sz="8" w:space="0" w:color="47D459"/>
              <w:left w:val="nil"/>
              <w:bottom w:val="single" w:sz="8" w:space="0" w:color="47D459"/>
              <w:right w:val="single" w:sz="8" w:space="0" w:color="47D459"/>
            </w:tcBorders>
            <w:tcMar>
              <w:left w:w="108" w:type="dxa"/>
              <w:right w:w="108" w:type="dxa"/>
            </w:tcMar>
          </w:tcPr>
          <w:p w14:paraId="24591068" w14:textId="2D252A5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gridSpan w:val="3"/>
            <w:tcBorders>
              <w:top w:val="single" w:sz="8" w:space="0" w:color="47D459"/>
              <w:left w:val="single" w:sz="8" w:space="0" w:color="47D459"/>
              <w:bottom w:val="single" w:sz="8" w:space="0" w:color="47D459"/>
              <w:right w:val="nil"/>
            </w:tcBorders>
            <w:tcMar>
              <w:left w:w="108" w:type="dxa"/>
              <w:right w:w="108" w:type="dxa"/>
            </w:tcMar>
            <w:vAlign w:val="center"/>
          </w:tcPr>
          <w:p w14:paraId="6A088C61" w14:textId="3E7A014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Los suministros de agua existentes actualmente en la zona son reconocidos y mayoritariamente destinada al riego. Esto es respaldado tanto por los derechos ancestrales de herencia como los inscritos. La falta de disponibilidad </w:t>
            </w:r>
            <w:r w:rsidR="00886F89">
              <w:rPr>
                <w:rFonts w:ascii="Palatino Linotype" w:eastAsia="Palatino Linotype" w:hAnsi="Palatino Linotype" w:cs="Palatino Linotype"/>
                <w:lang w:val="es-ES"/>
              </w:rPr>
              <w:t>h</w:t>
            </w:r>
            <w:r w:rsidRPr="667285CD">
              <w:rPr>
                <w:rFonts w:ascii="Palatino Linotype" w:eastAsia="Palatino Linotype" w:hAnsi="Palatino Linotype" w:cs="Palatino Linotype"/>
                <w:lang w:val="es-ES"/>
              </w:rPr>
              <w:t>a dejado a la comunidad sin excedente para destinar</w:t>
            </w:r>
            <w:r w:rsidR="00886F89">
              <w:rPr>
                <w:rFonts w:ascii="Palatino Linotype" w:eastAsia="Palatino Linotype" w:hAnsi="Palatino Linotype" w:cs="Palatino Linotype"/>
                <w:lang w:val="es-ES"/>
              </w:rPr>
              <w:t xml:space="preserve"> a</w:t>
            </w:r>
            <w:r w:rsidRPr="667285CD">
              <w:rPr>
                <w:rFonts w:ascii="Palatino Linotype" w:eastAsia="Palatino Linotype" w:hAnsi="Palatino Linotype" w:cs="Palatino Linotype"/>
                <w:lang w:val="es-ES"/>
              </w:rPr>
              <w:t xml:space="preserve"> agua potable. Por ello</w:t>
            </w:r>
            <w:r w:rsidR="00886F89">
              <w:rPr>
                <w:rFonts w:ascii="Palatino Linotype" w:eastAsia="Palatino Linotype" w:hAnsi="Palatino Linotype" w:cs="Palatino Linotype"/>
                <w:lang w:val="es-ES"/>
              </w:rPr>
              <w:t xml:space="preserve">s </w:t>
            </w:r>
            <w:r w:rsidRPr="667285CD">
              <w:rPr>
                <w:rFonts w:ascii="Palatino Linotype" w:eastAsia="Palatino Linotype" w:hAnsi="Palatino Linotype" w:cs="Palatino Linotype"/>
                <w:lang w:val="es-ES"/>
              </w:rPr>
              <w:t xml:space="preserve">es de suma importancia realizar </w:t>
            </w:r>
            <w:r w:rsidR="00886F89">
              <w:rPr>
                <w:rFonts w:ascii="Palatino Linotype" w:eastAsia="Palatino Linotype" w:hAnsi="Palatino Linotype" w:cs="Palatino Linotype"/>
                <w:lang w:val="es-ES"/>
              </w:rPr>
              <w:t xml:space="preserve">un </w:t>
            </w:r>
            <w:r w:rsidRPr="667285CD">
              <w:rPr>
                <w:rFonts w:ascii="Palatino Linotype" w:eastAsia="Palatino Linotype" w:hAnsi="Palatino Linotype" w:cs="Palatino Linotype"/>
                <w:lang w:val="es-ES"/>
              </w:rPr>
              <w:t xml:space="preserve">estudio hidrogeológico enfocado en la identificación de nuevas fuentes de agua con capacidad de abastecer la demanda a largo plazo.  </w:t>
            </w:r>
          </w:p>
        </w:tc>
      </w:tr>
      <w:tr w:rsidR="35C9064B" w14:paraId="4553F6D3"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86ADEAF" w14:textId="77777777" w:rsidR="00A860F1" w:rsidRDefault="00A860F1"/>
        </w:tc>
        <w:tc>
          <w:tcPr>
            <w:tcW w:w="2853"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853F0E4" w14:textId="368D4B8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817FDEA" w14:textId="7F523EF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2B52228C"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2B1E3FD" w14:textId="77777777" w:rsidR="00A860F1" w:rsidRDefault="00A860F1"/>
        </w:tc>
        <w:tc>
          <w:tcPr>
            <w:tcW w:w="2853" w:type="dxa"/>
            <w:tcBorders>
              <w:top w:val="single" w:sz="8" w:space="0" w:color="47D459"/>
              <w:left w:val="nil"/>
              <w:bottom w:val="single" w:sz="8" w:space="0" w:color="47D459"/>
              <w:right w:val="single" w:sz="8" w:space="0" w:color="47D459"/>
            </w:tcBorders>
            <w:tcMar>
              <w:left w:w="108" w:type="dxa"/>
              <w:right w:w="108" w:type="dxa"/>
            </w:tcMar>
          </w:tcPr>
          <w:p w14:paraId="739AFC7F" w14:textId="2A86D24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gridSpan w:val="3"/>
            <w:tcBorders>
              <w:top w:val="single" w:sz="8" w:space="0" w:color="47D459"/>
              <w:left w:val="single" w:sz="8" w:space="0" w:color="47D459"/>
              <w:bottom w:val="single" w:sz="8" w:space="0" w:color="47D459"/>
              <w:right w:val="nil"/>
            </w:tcBorders>
            <w:tcMar>
              <w:left w:w="108" w:type="dxa"/>
              <w:right w:w="108" w:type="dxa"/>
            </w:tcMar>
            <w:vAlign w:val="center"/>
          </w:tcPr>
          <w:p w14:paraId="2590EAB5" w14:textId="0368CB3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Sector p</w:t>
            </w:r>
            <w:r w:rsidR="00886F89">
              <w:rPr>
                <w:rFonts w:ascii="Palatino Linotype" w:eastAsia="Palatino Linotype" w:hAnsi="Palatino Linotype" w:cs="Palatino Linotype"/>
                <w:color w:val="000000" w:themeColor="text1"/>
              </w:rPr>
              <w:t>ú</w:t>
            </w:r>
            <w:r w:rsidRPr="667285CD">
              <w:rPr>
                <w:rFonts w:ascii="Palatino Linotype" w:eastAsia="Palatino Linotype" w:hAnsi="Palatino Linotype" w:cs="Palatino Linotype"/>
                <w:color w:val="000000" w:themeColor="text1"/>
              </w:rPr>
              <w:t>blico</w:t>
            </w:r>
          </w:p>
        </w:tc>
      </w:tr>
      <w:tr w:rsidR="35C9064B" w14:paraId="29AD2290"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1AF18C4" w14:textId="77777777" w:rsidR="00A860F1" w:rsidRDefault="00A860F1"/>
        </w:tc>
        <w:tc>
          <w:tcPr>
            <w:tcW w:w="2853"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5EAC07A" w14:textId="5F87955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6D52C144" w14:textId="3F8D998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Empresas constructoras licitadas, MOP, comunidad local.</w:t>
            </w:r>
          </w:p>
        </w:tc>
      </w:tr>
      <w:tr w:rsidR="35C9064B" w14:paraId="6CB1C2DC"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DC0DD6D" w14:textId="77777777" w:rsidR="00A860F1" w:rsidRDefault="00A860F1"/>
        </w:tc>
        <w:tc>
          <w:tcPr>
            <w:tcW w:w="2853" w:type="dxa"/>
            <w:tcBorders>
              <w:top w:val="single" w:sz="8" w:space="0" w:color="47D459"/>
              <w:left w:val="nil"/>
              <w:bottom w:val="single" w:sz="8" w:space="0" w:color="47D459"/>
              <w:right w:val="single" w:sz="8" w:space="0" w:color="47D459"/>
            </w:tcBorders>
            <w:tcMar>
              <w:left w:w="108" w:type="dxa"/>
              <w:right w:w="108" w:type="dxa"/>
            </w:tcMar>
          </w:tcPr>
          <w:p w14:paraId="65BCCFA6" w14:textId="7A3A139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gridSpan w:val="3"/>
            <w:tcBorders>
              <w:top w:val="single" w:sz="8" w:space="0" w:color="47D459"/>
              <w:left w:val="single" w:sz="8" w:space="0" w:color="47D459"/>
              <w:bottom w:val="single" w:sz="8" w:space="0" w:color="47D459"/>
              <w:right w:val="nil"/>
            </w:tcBorders>
            <w:tcMar>
              <w:left w:w="108" w:type="dxa"/>
              <w:right w:w="108" w:type="dxa"/>
            </w:tcMar>
          </w:tcPr>
          <w:p w14:paraId="085513A4" w14:textId="72492AC6" w:rsidR="02EF9283" w:rsidRDefault="73DBA839"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Doce (</w:t>
            </w:r>
            <w:r w:rsidR="35C9064B" w:rsidRPr="667285CD">
              <w:rPr>
                <w:rFonts w:ascii="Palatino Linotype" w:eastAsia="Palatino Linotype" w:hAnsi="Palatino Linotype" w:cs="Palatino Linotype"/>
              </w:rPr>
              <w:t>12</w:t>
            </w:r>
            <w:r w:rsidR="283F1AE0"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 </w:t>
            </w:r>
          </w:p>
        </w:tc>
      </w:tr>
      <w:tr w:rsidR="35C9064B" w14:paraId="628D294F"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0292BAF4" w14:textId="1F75AC3F"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5"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E135E83" w14:textId="1B6A3BC7" w:rsidR="35C9064B" w:rsidRPr="00C543B2" w:rsidRDefault="3FA1D01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lang w:val="es-ES"/>
              </w:rPr>
            </w:pPr>
            <w:r w:rsidRPr="00C543B2">
              <w:rPr>
                <w:rFonts w:ascii="Palatino Linotype" w:eastAsia="Palatino Linotype" w:hAnsi="Palatino Linotype" w:cs="Palatino Linotype"/>
                <w:color w:val="000000" w:themeColor="text1"/>
              </w:rPr>
              <w:t>P</w:t>
            </w:r>
            <w:proofErr w:type="spellStart"/>
            <w:r w:rsidRPr="00C543B2">
              <w:rPr>
                <w:rFonts w:ascii="Palatino Linotype" w:eastAsia="Palatino Linotype" w:hAnsi="Palatino Linotype" w:cs="Palatino Linotype"/>
                <w:lang w:val="es-ES"/>
              </w:rPr>
              <w:t>lan</w:t>
            </w:r>
            <w:proofErr w:type="spellEnd"/>
            <w:r w:rsidRPr="00C543B2">
              <w:rPr>
                <w:rFonts w:ascii="Palatino Linotype" w:eastAsia="Palatino Linotype" w:hAnsi="Palatino Linotype" w:cs="Palatino Linotype"/>
                <w:lang w:val="es-ES"/>
              </w:rPr>
              <w:t xml:space="preserve"> Nacional de Recursos Hídricos y el programa de Obras de Riego, ambos enfocados en mejorar la infraestructura para una gestión más eficiente del agua.</w:t>
            </w:r>
          </w:p>
          <w:p w14:paraId="51FC3561" w14:textId="4FF453D0" w:rsidR="35C9064B" w:rsidRPr="00C543B2" w:rsidRDefault="3FA1D01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lang w:val="es-ES"/>
              </w:rPr>
            </w:pPr>
            <w:r w:rsidRPr="00C543B2">
              <w:rPr>
                <w:rFonts w:ascii="Palatino Linotype" w:eastAsia="Palatino Linotype" w:hAnsi="Palatino Linotype" w:cs="Palatino Linotype"/>
                <w:lang w:val="es-ES"/>
              </w:rPr>
              <w:lastRenderedPageBreak/>
              <w:t>Se alinea con proyectos iniciado por la DOH en la zona y normativa sobre prospección de aguas subterráneas y la implementación de nuevas fuentes, tal como se indica en el Código de Aguas</w:t>
            </w:r>
          </w:p>
          <w:p w14:paraId="7B52F9EA" w14:textId="2F9A08EA" w:rsidR="35C9064B" w:rsidRPr="00C543B2" w:rsidRDefault="3FA1D01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Conexión con la Ley de Servicios Sanitarios (Ley 18.902) y la política nacional de saneamiento, que busca mejorar el acceso y tratamiento de aguas residuales.</w:t>
            </w:r>
          </w:p>
        </w:tc>
      </w:tr>
      <w:tr w:rsidR="35C9064B" w14:paraId="606BC2FE"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3D26506" w14:textId="12C5CA93"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lastRenderedPageBreak/>
              <w:t>Planificación de la medida</w:t>
            </w:r>
          </w:p>
          <w:p w14:paraId="5CAFADD2" w14:textId="424095E2"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3" w:type="dxa"/>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31052BCF" w14:textId="5689D16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2D72113A" w14:textId="7FF4DA1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602" w:type="dxa"/>
            <w:gridSpan w:val="3"/>
            <w:tcBorders>
              <w:top w:val="nil"/>
              <w:left w:val="single" w:sz="8" w:space="0" w:color="47D459"/>
              <w:bottom w:val="single" w:sz="8" w:space="0" w:color="47D459"/>
              <w:right w:val="nil"/>
            </w:tcBorders>
            <w:tcMar>
              <w:left w:w="108" w:type="dxa"/>
              <w:right w:w="108" w:type="dxa"/>
            </w:tcMar>
          </w:tcPr>
          <w:p w14:paraId="4A91587A" w14:textId="4EF4E6D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16FBDBF3"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866E2F9" w14:textId="77777777" w:rsidR="00A860F1" w:rsidRDefault="00A860F1"/>
        </w:tc>
        <w:tc>
          <w:tcPr>
            <w:tcW w:w="2853" w:type="dxa"/>
            <w:vMerge/>
            <w:vAlign w:val="center"/>
          </w:tcPr>
          <w:p w14:paraId="200F2C2C"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3"/>
            <w:tcBorders>
              <w:top w:val="single" w:sz="8" w:space="0" w:color="47D459"/>
              <w:left w:val="nil"/>
              <w:bottom w:val="single" w:sz="8" w:space="0" w:color="47D459"/>
              <w:right w:val="nil"/>
            </w:tcBorders>
            <w:shd w:val="clear" w:color="auto" w:fill="C1F0C7"/>
            <w:tcMar>
              <w:left w:w="108" w:type="dxa"/>
              <w:right w:w="108" w:type="dxa"/>
            </w:tcMar>
          </w:tcPr>
          <w:p w14:paraId="4FE5532F" w14:textId="66A6FB5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22DB1564" w:rsidRPr="667285CD">
              <w:rPr>
                <w:rFonts w:ascii="Palatino Linotype" w:eastAsia="Palatino Linotype" w:hAnsi="Palatino Linotype" w:cs="Palatino Linotype"/>
                <w:color w:val="000000" w:themeColor="text1"/>
              </w:rPr>
              <w:t>29</w:t>
            </w:r>
            <w:r w:rsidRPr="667285CD">
              <w:rPr>
                <w:rFonts w:ascii="Palatino Linotype" w:eastAsia="Palatino Linotype" w:hAnsi="Palatino Linotype" w:cs="Palatino Linotype"/>
                <w:color w:val="000000" w:themeColor="text1"/>
              </w:rPr>
              <w:t xml:space="preserve">. </w:t>
            </w:r>
            <w:r w:rsidR="7E52B21D" w:rsidRPr="667285CD">
              <w:rPr>
                <w:rFonts w:ascii="Palatino Linotype" w:eastAsia="Palatino Linotype" w:hAnsi="Palatino Linotype" w:cs="Palatino Linotype"/>
              </w:rPr>
              <w:t>Contratar expertos para realizar estudios de prospección.</w:t>
            </w:r>
          </w:p>
        </w:tc>
      </w:tr>
      <w:tr w:rsidR="35C9064B" w14:paraId="62EDCA29"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069970F" w14:textId="77777777" w:rsidR="00A860F1" w:rsidRDefault="00A860F1"/>
        </w:tc>
        <w:tc>
          <w:tcPr>
            <w:tcW w:w="2853" w:type="dxa"/>
            <w:vMerge/>
            <w:vAlign w:val="center"/>
          </w:tcPr>
          <w:p w14:paraId="2B08D870"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3"/>
            <w:tcBorders>
              <w:top w:val="single" w:sz="8" w:space="0" w:color="47D459"/>
              <w:left w:val="nil"/>
              <w:bottom w:val="single" w:sz="8" w:space="0" w:color="47D459"/>
              <w:right w:val="nil"/>
            </w:tcBorders>
            <w:tcMar>
              <w:left w:w="108" w:type="dxa"/>
              <w:right w:w="108" w:type="dxa"/>
            </w:tcMar>
          </w:tcPr>
          <w:p w14:paraId="0D9E36ED" w14:textId="5E3FCD1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rPr>
              <w:t>A</w:t>
            </w:r>
            <w:r w:rsidR="5DDEEE35" w:rsidRPr="667285CD">
              <w:rPr>
                <w:rFonts w:ascii="Palatino Linotype" w:eastAsia="Palatino Linotype" w:hAnsi="Palatino Linotype" w:cs="Palatino Linotype"/>
              </w:rPr>
              <w:t>30</w:t>
            </w:r>
            <w:r w:rsidRPr="667285CD">
              <w:rPr>
                <w:rFonts w:ascii="Palatino Linotype" w:eastAsia="Palatino Linotype" w:hAnsi="Palatino Linotype" w:cs="Palatino Linotype"/>
              </w:rPr>
              <w:t xml:space="preserve">. </w:t>
            </w:r>
            <w:r w:rsidR="2162177E" w:rsidRPr="667285CD">
              <w:rPr>
                <w:rFonts w:ascii="Palatino Linotype" w:eastAsia="Palatino Linotype" w:hAnsi="Palatino Linotype" w:cs="Palatino Linotype"/>
                <w:color w:val="000000" w:themeColor="text1"/>
              </w:rPr>
              <w:t>Identificar áreas potenciales para nuevas fuentes hídricas.</w:t>
            </w:r>
          </w:p>
        </w:tc>
      </w:tr>
      <w:tr w:rsidR="35C9064B" w14:paraId="0F1764F6"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37C5C8E" w14:textId="77777777" w:rsidR="00A860F1" w:rsidRDefault="00A860F1"/>
        </w:tc>
        <w:tc>
          <w:tcPr>
            <w:tcW w:w="2853" w:type="dxa"/>
            <w:vMerge/>
            <w:vAlign w:val="center"/>
          </w:tcPr>
          <w:p w14:paraId="5A46E686"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3"/>
            <w:tcBorders>
              <w:top w:val="single" w:sz="8" w:space="0" w:color="47D459"/>
              <w:left w:val="nil"/>
              <w:bottom w:val="single" w:sz="8" w:space="0" w:color="47D459"/>
              <w:right w:val="nil"/>
            </w:tcBorders>
            <w:shd w:val="clear" w:color="auto" w:fill="C1F0C7"/>
            <w:tcMar>
              <w:left w:w="108" w:type="dxa"/>
              <w:right w:w="108" w:type="dxa"/>
            </w:tcMar>
          </w:tcPr>
          <w:p w14:paraId="79EC143F" w14:textId="539A005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3D6322C3" w:rsidRPr="667285CD">
              <w:rPr>
                <w:rFonts w:ascii="Palatino Linotype" w:eastAsia="Palatino Linotype" w:hAnsi="Palatino Linotype" w:cs="Palatino Linotype"/>
                <w:color w:val="000000" w:themeColor="text1"/>
              </w:rPr>
              <w:t>31</w:t>
            </w:r>
            <w:r w:rsidRPr="667285CD">
              <w:rPr>
                <w:rFonts w:ascii="Palatino Linotype" w:eastAsia="Palatino Linotype" w:hAnsi="Palatino Linotype" w:cs="Palatino Linotype"/>
                <w:color w:val="000000" w:themeColor="text1"/>
              </w:rPr>
              <w:t>.  Evaluar los resultados y planificar la construcción de nuevos pozos si es viable.</w:t>
            </w:r>
          </w:p>
        </w:tc>
      </w:tr>
      <w:tr w:rsidR="35C9064B" w14:paraId="178B5BF5"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5" w:type="dxa"/>
            <w:gridSpan w:val="5"/>
            <w:tcBorders>
              <w:top w:val="nil"/>
              <w:left w:val="nil"/>
              <w:bottom w:val="single" w:sz="8" w:space="0" w:color="47D459"/>
              <w:right w:val="nil"/>
            </w:tcBorders>
            <w:tcMar>
              <w:left w:w="108" w:type="dxa"/>
              <w:right w:w="108" w:type="dxa"/>
            </w:tcMar>
          </w:tcPr>
          <w:p w14:paraId="5AB39078" w14:textId="320A16AE" w:rsidR="35C9064B" w:rsidRDefault="35C9064B" w:rsidP="00C543B2">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5580E69A" w14:textId="77777777" w:rsidTr="00C74D9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536" w:type="dxa"/>
            <w:gridSpan w:val="3"/>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C505D42" w14:textId="784646DC"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479" w:type="dxa"/>
            <w:gridSpan w:val="2"/>
            <w:tcBorders>
              <w:top w:val="nil"/>
              <w:left w:val="nil"/>
              <w:bottom w:val="single" w:sz="8" w:space="0" w:color="47D459"/>
              <w:right w:val="nil"/>
            </w:tcBorders>
            <w:shd w:val="clear" w:color="auto" w:fill="C1F0C7"/>
            <w:tcMar>
              <w:left w:w="108" w:type="dxa"/>
              <w:right w:w="108" w:type="dxa"/>
            </w:tcMar>
          </w:tcPr>
          <w:p w14:paraId="07F21229" w14:textId="01D3373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59CF2937" w14:textId="77777777" w:rsidTr="00C74D98">
        <w:trPr>
          <w:trHeight w:val="270"/>
        </w:trPr>
        <w:tc>
          <w:tcPr>
            <w:cnfStyle w:val="001000000000" w:firstRow="0" w:lastRow="0" w:firstColumn="1" w:lastColumn="0" w:oddVBand="0" w:evenVBand="0" w:oddHBand="0" w:evenHBand="0" w:firstRowFirstColumn="0" w:firstRowLastColumn="0" w:lastRowFirstColumn="0" w:lastRowLastColumn="0"/>
            <w:tcW w:w="4536" w:type="dxa"/>
            <w:gridSpan w:val="3"/>
            <w:tcBorders>
              <w:top w:val="single" w:sz="8" w:space="0" w:color="47D459"/>
              <w:left w:val="nil"/>
              <w:bottom w:val="single" w:sz="8" w:space="0" w:color="47D459"/>
              <w:right w:val="single" w:sz="8" w:space="0" w:color="47D459"/>
            </w:tcBorders>
            <w:tcMar>
              <w:left w:w="108" w:type="dxa"/>
              <w:right w:w="108" w:type="dxa"/>
            </w:tcMar>
          </w:tcPr>
          <w:p w14:paraId="74113931" w14:textId="2C93F4D4"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Aumenta la disponibilidad de agua.</w:t>
            </w:r>
            <w:r>
              <w:br/>
            </w:r>
            <w:r w:rsidRPr="667285CD">
              <w:rPr>
                <w:rFonts w:ascii="Palatino Linotype" w:eastAsia="Palatino Linotype" w:hAnsi="Palatino Linotype" w:cs="Palatino Linotype"/>
              </w:rPr>
              <w:t xml:space="preserve"> consolidación del aprovisionamiento de agua potable en toda la comunidad. </w:t>
            </w:r>
            <w:r>
              <w:br/>
            </w:r>
            <w:r w:rsidRPr="667285CD">
              <w:rPr>
                <w:rFonts w:ascii="Palatino Linotype" w:eastAsia="Palatino Linotype" w:hAnsi="Palatino Linotype" w:cs="Palatino Linotype"/>
              </w:rPr>
              <w:t>Reducción de pérdidas de agua y mejora en la distribución.</w:t>
            </w:r>
          </w:p>
        </w:tc>
        <w:tc>
          <w:tcPr>
            <w:tcW w:w="4479" w:type="dxa"/>
            <w:gridSpan w:val="2"/>
            <w:tcBorders>
              <w:top w:val="single" w:sz="8" w:space="0" w:color="47D459"/>
              <w:left w:val="nil"/>
              <w:bottom w:val="single" w:sz="8" w:space="0" w:color="47D459"/>
              <w:right w:val="nil"/>
            </w:tcBorders>
            <w:tcMar>
              <w:left w:w="108" w:type="dxa"/>
              <w:right w:w="108" w:type="dxa"/>
            </w:tcMar>
          </w:tcPr>
          <w:p w14:paraId="7099DAEC" w14:textId="58CCE01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Informes de prospección.</w:t>
            </w:r>
          </w:p>
          <w:p w14:paraId="66243A03" w14:textId="451B8C7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Estudios finalizados y aprobados.</w:t>
            </w:r>
          </w:p>
        </w:tc>
      </w:tr>
      <w:tr w:rsidR="35C9064B" w14:paraId="18B34B2A"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6850085A" w14:textId="0F617CE9" w:rsidR="35C9064B" w:rsidRDefault="35C9064B" w:rsidP="667285CD">
            <w:pPr>
              <w:jc w:val="both"/>
              <w:rPr>
                <w:rFonts w:ascii="Palatino Linotype" w:eastAsia="Palatino Linotype" w:hAnsi="Palatino Linotype" w:cs="Palatino Linotype"/>
              </w:rPr>
            </w:pPr>
          </w:p>
        </w:tc>
        <w:tc>
          <w:tcPr>
            <w:tcW w:w="2853" w:type="dxa"/>
            <w:tcBorders>
              <w:top w:val="nil"/>
              <w:left w:val="nil"/>
              <w:bottom w:val="nil"/>
              <w:right w:val="nil"/>
            </w:tcBorders>
            <w:vAlign w:val="center"/>
          </w:tcPr>
          <w:p w14:paraId="4BE5D97C" w14:textId="4146A4E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p>
        </w:tc>
        <w:tc>
          <w:tcPr>
            <w:tcW w:w="236" w:type="dxa"/>
            <w:gridSpan w:val="2"/>
            <w:tcBorders>
              <w:top w:val="nil"/>
              <w:left w:val="nil"/>
              <w:bottom w:val="nil"/>
              <w:right w:val="nil"/>
            </w:tcBorders>
            <w:vAlign w:val="center"/>
          </w:tcPr>
          <w:p w14:paraId="37587897" w14:textId="08F4BB0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4A47D6F9" w14:textId="67CCAA2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p>
        </w:tc>
      </w:tr>
    </w:tbl>
    <w:p w14:paraId="1DF46D74" w14:textId="054316E8"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236"/>
        <w:gridCol w:w="4366"/>
      </w:tblGrid>
      <w:tr w:rsidR="35C9064B" w14:paraId="630BE523"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left w:val="nil"/>
              <w:bottom w:val="single" w:sz="12" w:space="0" w:color="47D459"/>
              <w:right w:val="nil"/>
            </w:tcBorders>
            <w:tcMar>
              <w:left w:w="108" w:type="dxa"/>
              <w:right w:w="108" w:type="dxa"/>
            </w:tcMar>
          </w:tcPr>
          <w:p w14:paraId="07A5532D" w14:textId="28619F9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M10. Implementación de un sistema de saneamiento y tratamiento de aguas.</w:t>
            </w:r>
          </w:p>
        </w:tc>
      </w:tr>
      <w:tr w:rsidR="35C9064B" w14:paraId="0843F9DD"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6B1BA27D" w14:textId="2A44EEC7"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647DCB55" w14:textId="5804607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0E228A6D" w14:textId="4EF2696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413FAE55"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7E5CCCDC" w14:textId="398D931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0191AE46" w14:textId="1BFEFDC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38B376B3" w14:textId="53E99EC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Proporcionar un sistema adecuado de saneamiento que proteja la salud pública y conserve los recursos hídricos.</w:t>
            </w:r>
          </w:p>
        </w:tc>
      </w:tr>
      <w:tr w:rsidR="35C9064B" w14:paraId="7CBD60C9"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5DE460B"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E5F339F" w14:textId="45BC233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14062F7" w14:textId="7C1C078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INFRAESTRUCTURA, EQUIPAMIENTO Y CONECTIVIDAD</w:t>
            </w:r>
          </w:p>
        </w:tc>
      </w:tr>
      <w:tr w:rsidR="35C9064B" w14:paraId="033206C7"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D99EE93"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6F30170B" w14:textId="6BB05C4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vAlign w:val="center"/>
          </w:tcPr>
          <w:p w14:paraId="3237E321" w14:textId="2B651B4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 xml:space="preserve">La inexistencia de </w:t>
            </w:r>
            <w:r w:rsidR="00E570C1">
              <w:rPr>
                <w:rFonts w:ascii="Palatino Linotype" w:eastAsia="Palatino Linotype" w:hAnsi="Palatino Linotype" w:cs="Palatino Linotype"/>
                <w:color w:val="1F1F1F"/>
              </w:rPr>
              <w:t xml:space="preserve">un </w:t>
            </w:r>
            <w:r w:rsidRPr="667285CD">
              <w:rPr>
                <w:rFonts w:ascii="Palatino Linotype" w:eastAsia="Palatino Linotype" w:hAnsi="Palatino Linotype" w:cs="Palatino Linotype"/>
                <w:color w:val="1F1F1F"/>
              </w:rPr>
              <w:t xml:space="preserve">sistema de saneamiento y </w:t>
            </w:r>
            <w:r w:rsidR="00E570C1">
              <w:rPr>
                <w:rFonts w:ascii="Palatino Linotype" w:eastAsia="Palatino Linotype" w:hAnsi="Palatino Linotype" w:cs="Palatino Linotype"/>
                <w:color w:val="1F1F1F"/>
              </w:rPr>
              <w:t xml:space="preserve">un </w:t>
            </w:r>
            <w:r w:rsidRPr="667285CD">
              <w:rPr>
                <w:rFonts w:ascii="Palatino Linotype" w:eastAsia="Palatino Linotype" w:hAnsi="Palatino Linotype" w:cs="Palatino Linotype"/>
                <w:color w:val="1F1F1F"/>
              </w:rPr>
              <w:t xml:space="preserve">sistema </w:t>
            </w:r>
            <w:r w:rsidR="00E570C1">
              <w:rPr>
                <w:rFonts w:ascii="Palatino Linotype" w:eastAsia="Palatino Linotype" w:hAnsi="Palatino Linotype" w:cs="Palatino Linotype"/>
                <w:color w:val="1F1F1F"/>
              </w:rPr>
              <w:t xml:space="preserve">de </w:t>
            </w:r>
            <w:r w:rsidRPr="667285CD">
              <w:rPr>
                <w:rFonts w:ascii="Palatino Linotype" w:eastAsia="Palatino Linotype" w:hAnsi="Palatino Linotype" w:cs="Palatino Linotype"/>
                <w:color w:val="1F1F1F"/>
              </w:rPr>
              <w:t xml:space="preserve">tratamiento para potabilizar </w:t>
            </w:r>
            <w:r w:rsidR="00FD4891">
              <w:rPr>
                <w:rFonts w:ascii="Palatino Linotype" w:eastAsia="Palatino Linotype" w:hAnsi="Palatino Linotype" w:cs="Palatino Linotype"/>
                <w:color w:val="1F1F1F"/>
              </w:rPr>
              <w:t>d</w:t>
            </w:r>
            <w:r w:rsidRPr="667285CD">
              <w:rPr>
                <w:rFonts w:ascii="Palatino Linotype" w:eastAsia="Palatino Linotype" w:hAnsi="Palatino Linotype" w:cs="Palatino Linotype"/>
                <w:color w:val="1F1F1F"/>
              </w:rPr>
              <w:t xml:space="preserve">el agua es un riesgo potencial para la salud de las personas. Esta medida requiere de la consolidación de una institución de gestión hídrica responsable de la administración de los sistemas de aprovisionamiento y </w:t>
            </w:r>
            <w:r w:rsidR="00E570C1">
              <w:rPr>
                <w:rFonts w:ascii="Palatino Linotype" w:eastAsia="Palatino Linotype" w:hAnsi="Palatino Linotype" w:cs="Palatino Linotype"/>
                <w:color w:val="1F1F1F"/>
              </w:rPr>
              <w:t>garantía</w:t>
            </w:r>
            <w:r w:rsidR="00E570C1" w:rsidRPr="667285CD">
              <w:rPr>
                <w:rFonts w:ascii="Palatino Linotype" w:eastAsia="Palatino Linotype" w:hAnsi="Palatino Linotype" w:cs="Palatino Linotype"/>
                <w:color w:val="1F1F1F"/>
              </w:rPr>
              <w:t xml:space="preserve"> </w:t>
            </w:r>
            <w:r w:rsidRPr="667285CD">
              <w:rPr>
                <w:rFonts w:ascii="Palatino Linotype" w:eastAsia="Palatino Linotype" w:hAnsi="Palatino Linotype" w:cs="Palatino Linotype"/>
                <w:color w:val="1F1F1F"/>
              </w:rPr>
              <w:t xml:space="preserve">de calidad del agua al resto de la comunidad y los diferentes usos. </w:t>
            </w:r>
          </w:p>
        </w:tc>
      </w:tr>
      <w:tr w:rsidR="35C9064B" w14:paraId="011ECBFE"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6B16E10"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899D39E" w14:textId="1E7F3E4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C48F372" w14:textId="06127D5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15945930"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F27658D"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67F2D51" w14:textId="112C46D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vAlign w:val="center"/>
          </w:tcPr>
          <w:p w14:paraId="42FA03EA" w14:textId="0F45E60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DOH; Fondos estatales, sector privado, academia u </w:t>
            </w:r>
            <w:proofErr w:type="spellStart"/>
            <w:r w:rsidRPr="667285CD">
              <w:rPr>
                <w:rFonts w:ascii="Palatino Linotype" w:eastAsia="Palatino Linotype" w:hAnsi="Palatino Linotype" w:cs="Palatino Linotype"/>
                <w:color w:val="000000" w:themeColor="text1"/>
                <w:lang w:val="es-ES"/>
              </w:rPr>
              <w:t>ONGs</w:t>
            </w:r>
            <w:proofErr w:type="spellEnd"/>
          </w:p>
        </w:tc>
      </w:tr>
      <w:tr w:rsidR="35C9064B" w14:paraId="1BAFF01F"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B128D4E"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9C862D2" w14:textId="346DE8A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51CC930F" w14:textId="15EF37E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Pobladores permanentes y periódicos, Organizaciones territoriales, municipio, </w:t>
            </w:r>
            <w:proofErr w:type="gramStart"/>
            <w:r w:rsidRPr="667285CD">
              <w:rPr>
                <w:rFonts w:ascii="Palatino Linotype" w:eastAsia="Palatino Linotype" w:hAnsi="Palatino Linotype" w:cs="Palatino Linotype"/>
                <w:color w:val="000000" w:themeColor="text1"/>
                <w:lang w:val="es-ES"/>
              </w:rPr>
              <w:t>SENAPRED  y</w:t>
            </w:r>
            <w:proofErr w:type="gramEnd"/>
            <w:r w:rsidRPr="667285CD">
              <w:rPr>
                <w:rFonts w:ascii="Palatino Linotype" w:eastAsia="Palatino Linotype" w:hAnsi="Palatino Linotype" w:cs="Palatino Linotype"/>
                <w:color w:val="000000" w:themeColor="text1"/>
                <w:lang w:val="es-ES"/>
              </w:rPr>
              <w:t xml:space="preserve"> DOH. </w:t>
            </w:r>
          </w:p>
        </w:tc>
      </w:tr>
      <w:tr w:rsidR="35C9064B" w14:paraId="1D548727"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481C929"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1782437" w14:textId="3A143B5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690963A5" w14:textId="23F9E8F4" w:rsidR="67323403" w:rsidRDefault="0C557C44"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Doce (</w:t>
            </w:r>
            <w:r w:rsidR="35C9064B" w:rsidRPr="667285CD">
              <w:rPr>
                <w:rFonts w:ascii="Palatino Linotype" w:eastAsia="Palatino Linotype" w:hAnsi="Palatino Linotype" w:cs="Palatino Linotype"/>
              </w:rPr>
              <w:t>12</w:t>
            </w:r>
            <w:r w:rsidR="349FE16A"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w:t>
            </w:r>
            <w:r w:rsidR="445041FD"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w:t>
            </w:r>
          </w:p>
        </w:tc>
      </w:tr>
      <w:tr w:rsidR="35C9064B" w14:paraId="5AAF55B8"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3A7BD312" w14:textId="328B0CD7"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DF6CE23" w14:textId="0B270A79" w:rsidR="35C9064B" w:rsidRPr="00C543B2" w:rsidRDefault="2F1D2D82"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Alineado con la Ley de Servicios Sanitarios (Ley 18.902) y las políticas nacionales de saneamiento que buscan mejorar el acceso y la calidad del agua tratada en comunidades rurales.</w:t>
            </w:r>
          </w:p>
        </w:tc>
      </w:tr>
      <w:tr w:rsidR="35C9064B" w14:paraId="79494E7D"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29F0B176" w14:textId="36CCAE17"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59E7C72B" w14:textId="155198BB"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p w14:paraId="7D265FD9" w14:textId="5CCF3E5D"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354DECD6" w14:textId="4A551F0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1D274B08" w14:textId="5791B00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5A7E190E" w14:textId="1EB04B9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3A7BD733"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6FC71DE" w14:textId="77777777" w:rsidR="00A860F1" w:rsidRDefault="00A860F1"/>
        </w:tc>
        <w:tc>
          <w:tcPr>
            <w:tcW w:w="2854" w:type="dxa"/>
            <w:gridSpan w:val="2"/>
            <w:vMerge/>
            <w:vAlign w:val="center"/>
          </w:tcPr>
          <w:p w14:paraId="5DEFDD90"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6D9D5F3D" w14:textId="06ABBE1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4FCBFB7F" w:rsidRPr="667285CD">
              <w:rPr>
                <w:rFonts w:ascii="Palatino Linotype" w:eastAsia="Palatino Linotype" w:hAnsi="Palatino Linotype" w:cs="Palatino Linotype"/>
                <w:color w:val="000000" w:themeColor="text1"/>
              </w:rPr>
              <w:t>3</w:t>
            </w:r>
            <w:r w:rsidR="672AEF76" w:rsidRPr="667285CD">
              <w:rPr>
                <w:rFonts w:ascii="Palatino Linotype" w:eastAsia="Palatino Linotype" w:hAnsi="Palatino Linotype" w:cs="Palatino Linotype"/>
                <w:color w:val="000000" w:themeColor="text1"/>
              </w:rPr>
              <w:t>2</w:t>
            </w:r>
            <w:r w:rsidRPr="667285CD">
              <w:rPr>
                <w:rFonts w:ascii="Palatino Linotype" w:eastAsia="Palatino Linotype" w:hAnsi="Palatino Linotype" w:cs="Palatino Linotype"/>
                <w:color w:val="000000" w:themeColor="text1"/>
              </w:rPr>
              <w:t>.  Realizar un diagnóstico de la situación actual del saneamiento.</w:t>
            </w:r>
          </w:p>
        </w:tc>
      </w:tr>
      <w:tr w:rsidR="35C9064B" w14:paraId="66B4764B"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AF598E8" w14:textId="77777777" w:rsidR="00A860F1" w:rsidRDefault="00A860F1"/>
        </w:tc>
        <w:tc>
          <w:tcPr>
            <w:tcW w:w="2854" w:type="dxa"/>
            <w:gridSpan w:val="2"/>
            <w:vMerge/>
            <w:vAlign w:val="center"/>
          </w:tcPr>
          <w:p w14:paraId="7AE5B275"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05C9B903" w14:textId="7476A45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26AE71FB" w:rsidRPr="667285CD">
              <w:rPr>
                <w:rFonts w:ascii="Palatino Linotype" w:eastAsia="Palatino Linotype" w:hAnsi="Palatino Linotype" w:cs="Palatino Linotype"/>
              </w:rPr>
              <w:t>33</w:t>
            </w:r>
            <w:r w:rsidRPr="667285CD">
              <w:rPr>
                <w:rFonts w:ascii="Palatino Linotype" w:eastAsia="Palatino Linotype" w:hAnsi="Palatino Linotype" w:cs="Palatino Linotype"/>
              </w:rPr>
              <w:t>.   Búsqueda o diseño del sistema de tratamiento y purificación de agua de acorde a las propiedades fisicoquímicas del agua local.</w:t>
            </w:r>
          </w:p>
        </w:tc>
      </w:tr>
      <w:tr w:rsidR="35C9064B" w14:paraId="345E33D1"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88B4B62" w14:textId="77777777" w:rsidR="00A860F1" w:rsidRDefault="00A860F1"/>
        </w:tc>
        <w:tc>
          <w:tcPr>
            <w:tcW w:w="2854" w:type="dxa"/>
            <w:gridSpan w:val="2"/>
            <w:vMerge/>
            <w:vAlign w:val="center"/>
          </w:tcPr>
          <w:p w14:paraId="31A805B0"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5DD2003C" w14:textId="61C2C6F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518B4639" w:rsidRPr="667285CD">
              <w:rPr>
                <w:rFonts w:ascii="Palatino Linotype" w:eastAsia="Palatino Linotype" w:hAnsi="Palatino Linotype" w:cs="Palatino Linotype"/>
                <w:color w:val="000000" w:themeColor="text1"/>
              </w:rPr>
              <w:t>34</w:t>
            </w:r>
            <w:r w:rsidRPr="667285CD">
              <w:rPr>
                <w:rFonts w:ascii="Palatino Linotype" w:eastAsia="Palatino Linotype" w:hAnsi="Palatino Linotype" w:cs="Palatino Linotype"/>
                <w:color w:val="000000" w:themeColor="text1"/>
              </w:rPr>
              <w:t xml:space="preserve">.  Buscar financiamiento y realizar la construcción e implementación del sistema. </w:t>
            </w:r>
          </w:p>
        </w:tc>
      </w:tr>
      <w:tr w:rsidR="35C9064B" w14:paraId="7DEBE05E"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0754A33" w14:textId="77777777" w:rsidR="00A860F1" w:rsidRDefault="00A860F1"/>
        </w:tc>
        <w:tc>
          <w:tcPr>
            <w:tcW w:w="2854" w:type="dxa"/>
            <w:gridSpan w:val="2"/>
            <w:vMerge/>
            <w:vAlign w:val="center"/>
          </w:tcPr>
          <w:p w14:paraId="46ADEFD1"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68DBAACB" w14:textId="4F3C3DB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 </w:t>
            </w:r>
            <w:r w:rsidR="350D83B5" w:rsidRPr="667285CD">
              <w:rPr>
                <w:rFonts w:ascii="Palatino Linotype" w:eastAsia="Palatino Linotype" w:hAnsi="Palatino Linotype" w:cs="Palatino Linotype"/>
              </w:rPr>
              <w:t>35</w:t>
            </w:r>
            <w:r w:rsidRPr="667285CD">
              <w:rPr>
                <w:rFonts w:ascii="Palatino Linotype" w:eastAsia="Palatino Linotype" w:hAnsi="Palatino Linotype" w:cs="Palatino Linotype"/>
              </w:rPr>
              <w:t>. Generar un programa de capacitación a la comunidad sobre el sistema de tratamiento y formación de operarios y funcionarios encargados del sistema.</w:t>
            </w:r>
          </w:p>
        </w:tc>
      </w:tr>
      <w:tr w:rsidR="35C9064B" w14:paraId="089B0983"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il"/>
              <w:left w:val="nil"/>
              <w:bottom w:val="single" w:sz="8" w:space="0" w:color="47D459"/>
              <w:right w:val="nil"/>
            </w:tcBorders>
            <w:shd w:val="clear" w:color="auto" w:fill="C1F0C7"/>
            <w:tcMar>
              <w:left w:w="108" w:type="dxa"/>
              <w:right w:w="108" w:type="dxa"/>
            </w:tcMar>
          </w:tcPr>
          <w:p w14:paraId="010662EC" w14:textId="33A980B4" w:rsidR="35C9064B" w:rsidRDefault="35C9064B" w:rsidP="00C543B2">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261719A7" w14:textId="77777777" w:rsidTr="00C74D98">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0366ECF7" w14:textId="66826D4E"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621" w:type="dxa"/>
            <w:gridSpan w:val="3"/>
            <w:tcBorders>
              <w:top w:val="nil"/>
              <w:left w:val="nil"/>
              <w:bottom w:val="single" w:sz="8" w:space="0" w:color="47D459"/>
              <w:right w:val="nil"/>
            </w:tcBorders>
            <w:tcMar>
              <w:left w:w="108" w:type="dxa"/>
              <w:right w:w="108" w:type="dxa"/>
            </w:tcMar>
          </w:tcPr>
          <w:p w14:paraId="30AC1D84" w14:textId="02ED3BE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67F8EA93" w14:textId="77777777" w:rsidTr="00C74D9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F9AEFA2" w14:textId="33D18EE1" w:rsidR="35C9064B" w:rsidRDefault="35C9064B" w:rsidP="00C74D98">
            <w:pPr>
              <w:jc w:val="both"/>
              <w:rPr>
                <w:rFonts w:ascii="Palatino Linotype" w:eastAsia="Palatino Linotype" w:hAnsi="Palatino Linotype" w:cs="Palatino Linotype"/>
              </w:rPr>
            </w:pPr>
            <w:r w:rsidRPr="667285CD">
              <w:rPr>
                <w:rFonts w:ascii="Palatino Linotype" w:eastAsia="Palatino Linotype" w:hAnsi="Palatino Linotype" w:cs="Palatino Linotype"/>
                <w:color w:val="000000" w:themeColor="text1"/>
              </w:rPr>
              <w:t xml:space="preserve">Habilitación de suministro de agua potable. </w:t>
            </w:r>
            <w:r w:rsidRPr="667285CD">
              <w:rPr>
                <w:rFonts w:ascii="Palatino Linotype" w:eastAsia="Palatino Linotype" w:hAnsi="Palatino Linotype" w:cs="Palatino Linotype"/>
              </w:rPr>
              <w:t xml:space="preserve"> </w:t>
            </w:r>
          </w:p>
        </w:tc>
        <w:tc>
          <w:tcPr>
            <w:tcW w:w="4621" w:type="dxa"/>
            <w:gridSpan w:val="3"/>
            <w:tcBorders>
              <w:top w:val="single" w:sz="8" w:space="0" w:color="47D459"/>
              <w:left w:val="nil"/>
              <w:bottom w:val="single" w:sz="8" w:space="0" w:color="47D459"/>
              <w:right w:val="nil"/>
            </w:tcBorders>
            <w:shd w:val="clear" w:color="auto" w:fill="C1F0C7"/>
            <w:tcMar>
              <w:left w:w="108" w:type="dxa"/>
              <w:right w:w="108" w:type="dxa"/>
            </w:tcMar>
          </w:tcPr>
          <w:p w14:paraId="4C5B5578" w14:textId="510A0AB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Informes técnicos, registro de monitoreo a la SSIS</w:t>
            </w:r>
          </w:p>
        </w:tc>
      </w:tr>
      <w:tr w:rsidR="35C9064B" w14:paraId="5F7B5F3D"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1D18914D" w14:textId="1AE2AEA3" w:rsidR="35C9064B" w:rsidRDefault="35C9064B" w:rsidP="667285CD">
            <w:pPr>
              <w:jc w:val="both"/>
              <w:rPr>
                <w:rFonts w:ascii="Palatino Linotype" w:eastAsia="Palatino Linotype" w:hAnsi="Palatino Linotype" w:cs="Palatino Linotype"/>
              </w:rPr>
            </w:pPr>
          </w:p>
        </w:tc>
        <w:tc>
          <w:tcPr>
            <w:tcW w:w="2854" w:type="dxa"/>
            <w:gridSpan w:val="2"/>
            <w:tcBorders>
              <w:top w:val="nil"/>
              <w:left w:val="nil"/>
              <w:bottom w:val="nil"/>
              <w:right w:val="nil"/>
            </w:tcBorders>
            <w:vAlign w:val="center"/>
          </w:tcPr>
          <w:p w14:paraId="3ED09B3B" w14:textId="0935941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236" w:type="dxa"/>
            <w:tcBorders>
              <w:top w:val="nil"/>
              <w:left w:val="nil"/>
              <w:bottom w:val="nil"/>
              <w:right w:val="nil"/>
            </w:tcBorders>
            <w:vAlign w:val="center"/>
          </w:tcPr>
          <w:p w14:paraId="1D74726F" w14:textId="4BD319E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46380EB0" w14:textId="01FF782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3266F68E" w14:textId="205F707F"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5AF9879C"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089D244F" w14:textId="758D1973"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M11. Impulsar proyectos de abastecimiento energético para cubrir las necesidades de las comunidades.</w:t>
            </w:r>
          </w:p>
        </w:tc>
      </w:tr>
      <w:tr w:rsidR="35C9064B" w14:paraId="4581347E"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4BC10846" w14:textId="791B9BC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0F8F58D8" w14:textId="474EAF9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047690A6" w14:textId="1900372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18D33310"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7BDC020" w14:textId="44BC280E"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1A8AA06D" w14:textId="4841D4D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7073D512" w14:textId="15A00EE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Garantizar un suministro energético sostenible que respalde las necesidades básicas de la comunidad y las actividades relacionadas con la gestión del agua.</w:t>
            </w:r>
          </w:p>
        </w:tc>
      </w:tr>
      <w:tr w:rsidR="35C9064B" w14:paraId="09FD09AA"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7DDE6EC"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3E1DA90" w14:textId="6E530D8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0732715" w14:textId="2FC27A1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INFRAESTRUCTURA, EQUIPAMIENTO Y CONECTIVIDAD</w:t>
            </w:r>
          </w:p>
        </w:tc>
      </w:tr>
      <w:tr w:rsidR="35C9064B" w14:paraId="679730ED"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D48EA0C"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65F07771" w14:textId="2E421BB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7D28BDA8" w14:textId="78A0E4A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Desarrollo de proyectos energéticos que proporcionen energía limpia y sostenible a la comunidad de Macaya, mejorando la calidad de vida y apoyando la gestión de los recursos hídricos.</w:t>
            </w:r>
          </w:p>
        </w:tc>
      </w:tr>
      <w:tr w:rsidR="35C9064B" w14:paraId="19B010F0"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C1265AC"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056C020" w14:textId="001A4CB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21EB2F42" w14:textId="3D18DA5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334BA49B"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667344A"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10A565D2" w14:textId="0C13CEF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2F2FAE58" w14:textId="69B4D5F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DOH u otros Fondos estatales como el FNDR, sector privado.</w:t>
            </w:r>
          </w:p>
        </w:tc>
      </w:tr>
      <w:tr w:rsidR="35C9064B" w14:paraId="69C6B186"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D6FB5E6"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650F2AB" w14:textId="28BC0F6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3C6A3DF8" w14:textId="5285BC7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Pobladores permanentes y periódicos, Organizaciones territoriales, municipio, SENAPRED y DOH. </w:t>
            </w:r>
          </w:p>
        </w:tc>
      </w:tr>
      <w:tr w:rsidR="35C9064B" w14:paraId="6CE2556D"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6B7B9A6"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1F0A711C" w14:textId="26A269C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0D9546F9" w14:textId="1EA3196B" w:rsidR="5D35C7B7" w:rsidRDefault="0FA2C6B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Dieciocho </w:t>
            </w:r>
            <w:r w:rsidR="63EB5C78" w:rsidRPr="667285CD">
              <w:rPr>
                <w:rFonts w:ascii="Palatino Linotype" w:eastAsia="Palatino Linotype" w:hAnsi="Palatino Linotype" w:cs="Palatino Linotype"/>
                <w:lang w:val="es-ES"/>
              </w:rPr>
              <w:t>(</w:t>
            </w:r>
            <w:r w:rsidR="1F45C4C0" w:rsidRPr="667285CD">
              <w:rPr>
                <w:rFonts w:ascii="Palatino Linotype" w:eastAsia="Palatino Linotype" w:hAnsi="Palatino Linotype" w:cs="Palatino Linotype"/>
                <w:lang w:val="es-ES"/>
              </w:rPr>
              <w:t>18</w:t>
            </w:r>
            <w:r w:rsidR="7754D870" w:rsidRPr="667285CD">
              <w:rPr>
                <w:rFonts w:ascii="Palatino Linotype" w:eastAsia="Palatino Linotype" w:hAnsi="Palatino Linotype" w:cs="Palatino Linotype"/>
                <w:lang w:val="es-ES"/>
              </w:rPr>
              <w:t>)</w:t>
            </w:r>
            <w:r w:rsidR="35C9064B" w:rsidRPr="667285CD">
              <w:rPr>
                <w:rFonts w:ascii="Palatino Linotype" w:eastAsia="Palatino Linotype" w:hAnsi="Palatino Linotype" w:cs="Palatino Linotype"/>
                <w:lang w:val="es-ES"/>
              </w:rPr>
              <w:t xml:space="preserve"> meses</w:t>
            </w:r>
            <w:r w:rsidR="73EB7761" w:rsidRPr="667285CD">
              <w:rPr>
                <w:rFonts w:ascii="Palatino Linotype" w:eastAsia="Palatino Linotype" w:hAnsi="Palatino Linotype" w:cs="Palatino Linotype"/>
                <w:lang w:val="es-ES"/>
              </w:rPr>
              <w:t>.</w:t>
            </w:r>
          </w:p>
        </w:tc>
      </w:tr>
      <w:tr w:rsidR="35C9064B" w14:paraId="48B7C99B"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55800D93" w14:textId="17F03F36" w:rsidR="35C9064B" w:rsidRPr="00C543B2" w:rsidRDefault="35C9064B" w:rsidP="00C543B2">
            <w:pPr>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339AA86" w14:textId="24CD9D64" w:rsidR="35C9064B" w:rsidRPr="00C543B2" w:rsidRDefault="62CA903A" w:rsidP="00C543B2">
            <w:pPr>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lang w:val="es-ES"/>
              </w:rPr>
            </w:pPr>
            <w:r w:rsidRPr="00C543B2">
              <w:rPr>
                <w:rFonts w:ascii="Palatino Linotype" w:eastAsia="Palatino Linotype" w:hAnsi="Palatino Linotype" w:cs="Palatino Linotype"/>
                <w:lang w:val="es-ES"/>
              </w:rPr>
              <w:t xml:space="preserve">Sinergia con la Política Energética 2050, que promueve el desarrollo de energías renovables para comunidades aisladas. </w:t>
            </w:r>
            <w:r w:rsidR="3B2201EF" w:rsidRPr="00C543B2">
              <w:rPr>
                <w:rFonts w:ascii="Palatino Linotype" w:eastAsia="Palatino Linotype" w:hAnsi="Palatino Linotype" w:cs="Palatino Linotype"/>
                <w:lang w:val="es-ES"/>
              </w:rPr>
              <w:t>Así</w:t>
            </w:r>
            <w:r w:rsidRPr="00C543B2">
              <w:rPr>
                <w:rFonts w:ascii="Palatino Linotype" w:eastAsia="Palatino Linotype" w:hAnsi="Palatino Linotype" w:cs="Palatino Linotype"/>
                <w:lang w:val="es-ES"/>
              </w:rPr>
              <w:t xml:space="preserve"> como también con iniciativas en curso </w:t>
            </w:r>
            <w:r w:rsidR="59783F06" w:rsidRPr="00C543B2">
              <w:rPr>
                <w:rFonts w:ascii="Palatino Linotype" w:eastAsia="Palatino Linotype" w:hAnsi="Palatino Linotype" w:cs="Palatino Linotype"/>
                <w:lang w:val="es-ES"/>
              </w:rPr>
              <w:t>del</w:t>
            </w:r>
            <w:r w:rsidRPr="00C543B2">
              <w:rPr>
                <w:rFonts w:ascii="Palatino Linotype" w:eastAsia="Palatino Linotype" w:hAnsi="Palatino Linotype" w:cs="Palatino Linotype"/>
                <w:lang w:val="es-ES"/>
              </w:rPr>
              <w:t xml:space="preserve"> Ministerio de </w:t>
            </w:r>
            <w:r w:rsidR="65613CC2" w:rsidRPr="00C543B2">
              <w:rPr>
                <w:rFonts w:ascii="Palatino Linotype" w:eastAsia="Palatino Linotype" w:hAnsi="Palatino Linotype" w:cs="Palatino Linotype"/>
                <w:lang w:val="es-ES"/>
              </w:rPr>
              <w:t>E</w:t>
            </w:r>
            <w:r w:rsidRPr="00C543B2">
              <w:rPr>
                <w:rFonts w:ascii="Palatino Linotype" w:eastAsia="Palatino Linotype" w:hAnsi="Palatino Linotype" w:cs="Palatino Linotype"/>
                <w:lang w:val="es-ES"/>
              </w:rPr>
              <w:t>nerg</w:t>
            </w:r>
            <w:r w:rsidR="35DD786D" w:rsidRPr="00C543B2">
              <w:rPr>
                <w:rFonts w:ascii="Palatino Linotype" w:eastAsia="Palatino Linotype" w:hAnsi="Palatino Linotype" w:cs="Palatino Linotype"/>
                <w:lang w:val="es-ES"/>
              </w:rPr>
              <w:t>í</w:t>
            </w:r>
            <w:r w:rsidRPr="00C543B2">
              <w:rPr>
                <w:rFonts w:ascii="Palatino Linotype" w:eastAsia="Palatino Linotype" w:hAnsi="Palatino Linotype" w:cs="Palatino Linotype"/>
                <w:lang w:val="es-ES"/>
              </w:rPr>
              <w:t>a</w:t>
            </w:r>
            <w:r w:rsidR="631E0178" w:rsidRPr="00C543B2">
              <w:rPr>
                <w:rFonts w:ascii="Palatino Linotype" w:eastAsia="Palatino Linotype" w:hAnsi="Palatino Linotype" w:cs="Palatino Linotype"/>
                <w:lang w:val="es-ES"/>
              </w:rPr>
              <w:t>.</w:t>
            </w:r>
          </w:p>
        </w:tc>
      </w:tr>
      <w:tr w:rsidR="35C9064B" w14:paraId="520066ED"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5628D285" w14:textId="2A3BE5E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15D08B3B" w14:textId="2C9D552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1CC54377" w14:textId="6731C73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23B2918B" w14:textId="532C14F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43019E26" w14:textId="390AC0F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1E3A6709"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F0259AC" w14:textId="77777777" w:rsidR="00A860F1" w:rsidRDefault="00A860F1"/>
        </w:tc>
        <w:tc>
          <w:tcPr>
            <w:tcW w:w="2854" w:type="dxa"/>
            <w:gridSpan w:val="2"/>
            <w:vMerge/>
            <w:vAlign w:val="center"/>
          </w:tcPr>
          <w:p w14:paraId="6C801F90"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2BFCACEA" w14:textId="33B0BEF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 3</w:t>
            </w:r>
            <w:r w:rsidR="7734AEB7" w:rsidRPr="667285CD">
              <w:rPr>
                <w:rFonts w:ascii="Palatino Linotype" w:eastAsia="Palatino Linotype" w:hAnsi="Palatino Linotype" w:cs="Palatino Linotype"/>
                <w:color w:val="000000" w:themeColor="text1"/>
              </w:rPr>
              <w:t>6</w:t>
            </w:r>
            <w:r w:rsidRPr="667285CD">
              <w:rPr>
                <w:rFonts w:ascii="Palatino Linotype" w:eastAsia="Palatino Linotype" w:hAnsi="Palatino Linotype" w:cs="Palatino Linotype"/>
                <w:color w:val="000000" w:themeColor="text1"/>
              </w:rPr>
              <w:t>.  Identificar las necesidades energéticas de la comunidad.</w:t>
            </w:r>
          </w:p>
        </w:tc>
      </w:tr>
      <w:tr w:rsidR="35C9064B" w14:paraId="2FA5F9C7"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37BD2D0" w14:textId="77777777" w:rsidR="00A860F1" w:rsidRDefault="00A860F1"/>
        </w:tc>
        <w:tc>
          <w:tcPr>
            <w:tcW w:w="2854" w:type="dxa"/>
            <w:gridSpan w:val="2"/>
            <w:vMerge/>
            <w:vAlign w:val="center"/>
          </w:tcPr>
          <w:p w14:paraId="470DB7F6"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38AD35C3" w14:textId="476AF95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 3</w:t>
            </w:r>
            <w:r w:rsidR="230D5E4E" w:rsidRPr="667285CD">
              <w:rPr>
                <w:rFonts w:ascii="Palatino Linotype" w:eastAsia="Palatino Linotype" w:hAnsi="Palatino Linotype" w:cs="Palatino Linotype"/>
              </w:rPr>
              <w:t>7</w:t>
            </w:r>
            <w:r w:rsidRPr="667285CD">
              <w:rPr>
                <w:rFonts w:ascii="Palatino Linotype" w:eastAsia="Palatino Linotype" w:hAnsi="Palatino Linotype" w:cs="Palatino Linotype"/>
              </w:rPr>
              <w:t>. Evaluar fuentes de energía renovable viables (solar, eólica).</w:t>
            </w:r>
          </w:p>
        </w:tc>
      </w:tr>
      <w:tr w:rsidR="35C9064B" w14:paraId="6DC820B8"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64FB531" w14:textId="77777777" w:rsidR="00A860F1" w:rsidRDefault="00A860F1"/>
        </w:tc>
        <w:tc>
          <w:tcPr>
            <w:tcW w:w="2854" w:type="dxa"/>
            <w:gridSpan w:val="2"/>
            <w:vMerge/>
            <w:vAlign w:val="center"/>
          </w:tcPr>
          <w:p w14:paraId="574610E9"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2F7208C8" w14:textId="3094385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 3</w:t>
            </w:r>
            <w:r w:rsidR="2DA1DC32" w:rsidRPr="667285CD">
              <w:rPr>
                <w:rFonts w:ascii="Palatino Linotype" w:eastAsia="Palatino Linotype" w:hAnsi="Palatino Linotype" w:cs="Palatino Linotype"/>
                <w:color w:val="000000" w:themeColor="text1"/>
              </w:rPr>
              <w:t>8</w:t>
            </w:r>
            <w:r w:rsidRPr="667285CD">
              <w:rPr>
                <w:rFonts w:ascii="Palatino Linotype" w:eastAsia="Palatino Linotype" w:hAnsi="Palatino Linotype" w:cs="Palatino Linotype"/>
                <w:color w:val="000000" w:themeColor="text1"/>
              </w:rPr>
              <w:t>.   Desarrollar e implementar proyectos piloto de energías renovables.</w:t>
            </w:r>
          </w:p>
        </w:tc>
      </w:tr>
      <w:tr w:rsidR="35C9064B" w14:paraId="666BB048"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7E8F0726" w14:textId="51BEB6CA" w:rsidR="35C9064B" w:rsidRDefault="35C9064B" w:rsidP="00C74D98">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597683A5" w14:textId="77777777" w:rsidTr="00C74D9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E9DC5D7" w14:textId="6F5A6CD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60971F9C" w14:textId="7CABEA9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51F01FDE"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0AB6D9B1" w14:textId="59C3782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color w:val="000000" w:themeColor="text1"/>
              </w:rPr>
              <w:t xml:space="preserve"> </w:t>
            </w:r>
            <w:r w:rsidRPr="667285CD">
              <w:rPr>
                <w:rFonts w:ascii="Palatino Linotype" w:eastAsia="Palatino Linotype" w:hAnsi="Palatino Linotype" w:cs="Palatino Linotype"/>
              </w:rPr>
              <w:t>Número de proyectos implementados y porcentaje de la comunidad beneficiada.</w:t>
            </w:r>
          </w:p>
        </w:tc>
        <w:tc>
          <w:tcPr>
            <w:tcW w:w="4621" w:type="dxa"/>
            <w:gridSpan w:val="2"/>
            <w:tcBorders>
              <w:top w:val="single" w:sz="8" w:space="0" w:color="47D459"/>
              <w:left w:val="nil"/>
              <w:bottom w:val="single" w:sz="8" w:space="0" w:color="47D459"/>
              <w:right w:val="nil"/>
            </w:tcBorders>
            <w:tcMar>
              <w:left w:w="108" w:type="dxa"/>
              <w:right w:w="108" w:type="dxa"/>
            </w:tcMar>
          </w:tcPr>
          <w:p w14:paraId="440D4D47" w14:textId="697CED8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Informes de progreso y evaluación de impacto.</w:t>
            </w:r>
          </w:p>
        </w:tc>
      </w:tr>
    </w:tbl>
    <w:p w14:paraId="54A2EC9E" w14:textId="24CB91D2"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6361676A"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5579208E" w14:textId="3685FDFC"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M12. Impulsar proyectos de mejoramiento y mantención de caminos para facilitar la accesibilidad y control de derrumbes.</w:t>
            </w:r>
          </w:p>
        </w:tc>
      </w:tr>
      <w:tr w:rsidR="35C9064B" w14:paraId="6BAD0F58"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13B6BCB6" w14:textId="0D1DF08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005C17A1" w14:textId="14D3A4A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7E5DE574" w14:textId="6CB58DB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4F167390"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6F1EFEA3" w14:textId="10AFEAF7"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0B390C11" w14:textId="1AB73B2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4B28A66E" w14:textId="582508D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Mejorar la infraestructura vial para asegurar el acceso continuo y seguro a las áreas de gestión hídrica y reducir el riesgo de desastres naturales.</w:t>
            </w:r>
          </w:p>
        </w:tc>
      </w:tr>
      <w:tr w:rsidR="35C9064B" w14:paraId="1E10C376"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B176180"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E091BEA" w14:textId="584C6D2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1B9CDBC" w14:textId="0011FEC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INFRAESTRUCTURA, EQUIPAMIENTO Y CONECTIVIDAD</w:t>
            </w:r>
          </w:p>
        </w:tc>
      </w:tr>
      <w:tr w:rsidR="35C9064B" w14:paraId="0B3B6DB5"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89B4D87"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07FC4EA8" w14:textId="5736332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1B464B6A" w14:textId="5B93682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Proyectos de infraestructura vial que mejoren la accesibilidad a las áreas de gestión hídrica, con un enfoque en la prevención de derrumbes y la seguridad.</w:t>
            </w:r>
          </w:p>
        </w:tc>
      </w:tr>
      <w:tr w:rsidR="35C9064B" w14:paraId="301B644B"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8BB1EE5"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6A76890" w14:textId="056B540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46F56F4" w14:textId="712A45C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675D95B9"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9918DDB"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41F990A4" w14:textId="7F56187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12078271" w14:textId="7485E76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DOH y Fondos estatales, sector privado.</w:t>
            </w:r>
          </w:p>
        </w:tc>
      </w:tr>
      <w:tr w:rsidR="35C9064B" w14:paraId="4F9F7B32"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34B47ED"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F9ED60C" w14:textId="65421AA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180DD5D6" w14:textId="68044A0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Pobladores permanentes y periódicos, Organizaciones territoriales, municipio, SENAPRED y DOH. </w:t>
            </w:r>
          </w:p>
        </w:tc>
      </w:tr>
      <w:tr w:rsidR="35C9064B" w14:paraId="4DD3EBCA"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D3246C1"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0995DB7A" w14:textId="1681332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597A764E" w14:textId="69ECD44F" w:rsidR="301339DF" w:rsidRDefault="40ED9AD2"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Dieciocho (</w:t>
            </w:r>
            <w:r w:rsidR="35C9064B" w:rsidRPr="667285CD">
              <w:rPr>
                <w:rFonts w:ascii="Palatino Linotype" w:eastAsia="Palatino Linotype" w:hAnsi="Palatino Linotype" w:cs="Palatino Linotype"/>
              </w:rPr>
              <w:t>18</w:t>
            </w:r>
            <w:r w:rsidR="734910DD"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w:t>
            </w:r>
            <w:r w:rsidR="129B34A5"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w:t>
            </w:r>
          </w:p>
        </w:tc>
      </w:tr>
      <w:tr w:rsidR="35C9064B" w14:paraId="28260F55"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4F3E459A" w14:textId="78FAD9B2"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ABB2F9A" w14:textId="7D6E57AA" w:rsidR="35C9064B" w:rsidRPr="00C543B2" w:rsidRDefault="5ED36C85"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Relacionado con el Plan Nacional de Infraestructura y la Estrategia Nacional de Desarrollo Rural, que incluyen el mejoramiento de caminos rurales para garantizar el acceso a servicios básicos.</w:t>
            </w:r>
          </w:p>
        </w:tc>
      </w:tr>
      <w:tr w:rsidR="35C9064B" w14:paraId="30C363AB"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51EC72AC" w14:textId="1C8CDD5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lastRenderedPageBreak/>
              <w:t>Planificación de la medida</w:t>
            </w:r>
          </w:p>
          <w:p w14:paraId="279AA4BD" w14:textId="057A236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227AF6D5" w14:textId="41B0F2B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66E95E2B" w14:textId="6D3790B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74E2622D" w14:textId="297E9C6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4A4647A5"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308E787" w14:textId="77777777" w:rsidR="00A860F1" w:rsidRDefault="00A860F1"/>
        </w:tc>
        <w:tc>
          <w:tcPr>
            <w:tcW w:w="2854" w:type="dxa"/>
            <w:gridSpan w:val="2"/>
            <w:vMerge/>
            <w:vAlign w:val="center"/>
          </w:tcPr>
          <w:p w14:paraId="0F303D41"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1A2B635A" w14:textId="4FA5F7D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A3</w:t>
            </w:r>
            <w:r w:rsidR="5FA22474" w:rsidRPr="667285CD">
              <w:rPr>
                <w:rFonts w:ascii="Palatino Linotype" w:eastAsia="Palatino Linotype" w:hAnsi="Palatino Linotype" w:cs="Palatino Linotype"/>
                <w:color w:val="000000" w:themeColor="text1"/>
              </w:rPr>
              <w:t>9</w:t>
            </w:r>
            <w:r w:rsidRPr="667285CD">
              <w:rPr>
                <w:rFonts w:ascii="Palatino Linotype" w:eastAsia="Palatino Linotype" w:hAnsi="Palatino Linotype" w:cs="Palatino Linotype"/>
                <w:color w:val="000000" w:themeColor="text1"/>
              </w:rPr>
              <w:t>.  Evaluar el estado actual de los caminos y puntos críticos de derrumbes.</w:t>
            </w:r>
          </w:p>
        </w:tc>
      </w:tr>
      <w:tr w:rsidR="35C9064B" w14:paraId="390A3487"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3B01117" w14:textId="77777777" w:rsidR="00A860F1" w:rsidRDefault="00A860F1"/>
        </w:tc>
        <w:tc>
          <w:tcPr>
            <w:tcW w:w="2854" w:type="dxa"/>
            <w:gridSpan w:val="2"/>
            <w:vMerge/>
            <w:vAlign w:val="center"/>
          </w:tcPr>
          <w:p w14:paraId="55499E82"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3871BB5D" w14:textId="324E41A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2F713A1B" w:rsidRPr="667285CD">
              <w:rPr>
                <w:rFonts w:ascii="Palatino Linotype" w:eastAsia="Palatino Linotype" w:hAnsi="Palatino Linotype" w:cs="Palatino Linotype"/>
              </w:rPr>
              <w:t>40</w:t>
            </w:r>
            <w:r w:rsidRPr="667285CD">
              <w:rPr>
                <w:rFonts w:ascii="Palatino Linotype" w:eastAsia="Palatino Linotype" w:hAnsi="Palatino Linotype" w:cs="Palatino Linotype"/>
              </w:rPr>
              <w:t>.  Planificar y presupuestar las obras de mejoramiento.</w:t>
            </w:r>
          </w:p>
        </w:tc>
      </w:tr>
      <w:tr w:rsidR="35C9064B" w14:paraId="47728468"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92D6CC9" w14:textId="77777777" w:rsidR="00A860F1" w:rsidRDefault="00A860F1"/>
        </w:tc>
        <w:tc>
          <w:tcPr>
            <w:tcW w:w="2854" w:type="dxa"/>
            <w:gridSpan w:val="2"/>
            <w:vMerge/>
            <w:vAlign w:val="center"/>
          </w:tcPr>
          <w:p w14:paraId="3E05824C"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23F74942" w14:textId="0B5458E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5D711FB4" w:rsidRPr="667285CD">
              <w:rPr>
                <w:rFonts w:ascii="Palatino Linotype" w:eastAsia="Palatino Linotype" w:hAnsi="Palatino Linotype" w:cs="Palatino Linotype"/>
                <w:color w:val="000000" w:themeColor="text1"/>
              </w:rPr>
              <w:t>41</w:t>
            </w:r>
            <w:r w:rsidRPr="667285CD">
              <w:rPr>
                <w:rFonts w:ascii="Palatino Linotype" w:eastAsia="Palatino Linotype" w:hAnsi="Palatino Linotype" w:cs="Palatino Linotype"/>
                <w:color w:val="000000" w:themeColor="text1"/>
              </w:rPr>
              <w:t>.  Ejecutar y mantener los proyectos de mejora de caminos.</w:t>
            </w:r>
          </w:p>
        </w:tc>
      </w:tr>
      <w:tr w:rsidR="35C9064B" w14:paraId="1BA6CCCC"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6947D46A" w14:textId="44FE8F87" w:rsidR="35C9064B" w:rsidRDefault="35C9064B" w:rsidP="00C543B2">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6118817B" w14:textId="77777777" w:rsidTr="00C74D9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A3445FA" w14:textId="551BE12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0D938054" w14:textId="358732C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232B39B3" w14:textId="77777777" w:rsidTr="00C74D98">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59A65347" w14:textId="56DDF5D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color w:val="000000" w:themeColor="text1"/>
              </w:rPr>
              <w:t xml:space="preserve"> </w:t>
            </w:r>
            <w:r w:rsidRPr="667285CD">
              <w:rPr>
                <w:rFonts w:ascii="Palatino Linotype" w:eastAsia="Palatino Linotype" w:hAnsi="Palatino Linotype" w:cs="Palatino Linotype"/>
              </w:rPr>
              <w:t>Kilómetros de caminos mejorados y reducción en incidentes de derrumbes.</w:t>
            </w:r>
          </w:p>
        </w:tc>
        <w:tc>
          <w:tcPr>
            <w:tcW w:w="4621" w:type="dxa"/>
            <w:gridSpan w:val="2"/>
            <w:tcBorders>
              <w:top w:val="single" w:sz="8" w:space="0" w:color="47D459"/>
              <w:left w:val="nil"/>
              <w:bottom w:val="single" w:sz="8" w:space="0" w:color="47D459"/>
              <w:right w:val="nil"/>
            </w:tcBorders>
            <w:tcMar>
              <w:left w:w="108" w:type="dxa"/>
              <w:right w:w="108" w:type="dxa"/>
            </w:tcMar>
          </w:tcPr>
          <w:p w14:paraId="63B144C1" w14:textId="6F7BC49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Informes de infraestructura y auditorías de seguridad.</w:t>
            </w:r>
          </w:p>
        </w:tc>
      </w:tr>
    </w:tbl>
    <w:p w14:paraId="30B9894C" w14:textId="6F8AFFB4"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160D4701"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0FE571E7" w14:textId="3914204C"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M13. Instalación de estación meteorológica.</w:t>
            </w:r>
          </w:p>
        </w:tc>
      </w:tr>
      <w:tr w:rsidR="35C9064B" w14:paraId="08350EE4"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7ADC55C2" w14:textId="184D8EF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6AB0EBCE" w14:textId="3A2B215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3A38A933" w14:textId="7FAD57D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3E83DC41"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7FC9D07F" w14:textId="44D7C2D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5018F699" w14:textId="3B21924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4CF5A1EE" w14:textId="0DBA27F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Mejorar la capacidad de monitoreo climático para anticipar y gestionar mejor los eventos relacionados con el clima y su impacto en los recursos hídricos.</w:t>
            </w:r>
          </w:p>
        </w:tc>
      </w:tr>
      <w:tr w:rsidR="35C9064B" w14:paraId="45903FE6"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781E803"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F6B2797" w14:textId="47076A9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93A4715" w14:textId="17B11F3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INFRAESTRUCTURA, EQUIPAMIENTO Y CONECTIVIDAD</w:t>
            </w:r>
          </w:p>
        </w:tc>
      </w:tr>
      <w:tr w:rsidR="35C9064B" w14:paraId="3A9ABA83"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98D49BD"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67E48B15" w14:textId="1AA0C9B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05F14971" w14:textId="2400831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Falta de datos descriptivo de la zona. Evaluación en terreno, delimitar ubicación, instalación de estación y seguimiento de datos meteorológicos</w:t>
            </w:r>
            <w:r w:rsidR="007A216A">
              <w:rPr>
                <w:rFonts w:ascii="Palatino Linotype" w:eastAsia="Palatino Linotype" w:hAnsi="Palatino Linotype" w:cs="Palatino Linotype"/>
                <w:color w:val="1F1F1F"/>
              </w:rPr>
              <w:t>.</w:t>
            </w:r>
            <w:r w:rsidRPr="667285CD">
              <w:rPr>
                <w:rFonts w:ascii="Palatino Linotype" w:eastAsia="Palatino Linotype" w:hAnsi="Palatino Linotype" w:cs="Palatino Linotype"/>
                <w:color w:val="1F1F1F"/>
              </w:rPr>
              <w:t xml:space="preserve"> Informes de infraestructura y auditorías de seguridad.</w:t>
            </w:r>
          </w:p>
        </w:tc>
      </w:tr>
      <w:tr w:rsidR="35C9064B" w14:paraId="22EA04BC"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157B46E"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5E57C78" w14:textId="382FB7D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58C1CC9" w14:textId="79D839C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2531EA7B"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881323F"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219D08FD" w14:textId="5B2AEE9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67BDD737" w14:textId="295AB0E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Fondos estatales y </w:t>
            </w:r>
            <w:r w:rsidR="00886F89">
              <w:rPr>
                <w:rFonts w:ascii="Palatino Linotype" w:eastAsia="Palatino Linotype" w:hAnsi="Palatino Linotype" w:cs="Palatino Linotype"/>
                <w:color w:val="000000" w:themeColor="text1"/>
              </w:rPr>
              <w:t xml:space="preserve">privado </w:t>
            </w:r>
          </w:p>
        </w:tc>
      </w:tr>
      <w:tr w:rsidR="35C9064B" w14:paraId="1E405F33"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F2256FD"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14D0A22" w14:textId="514A254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7012D9F1" w14:textId="084E441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Comunidad de agricultores, INDAP, Organizaciones territoriales, municipio, sector agrícola, INDAP.</w:t>
            </w:r>
          </w:p>
        </w:tc>
      </w:tr>
      <w:tr w:rsidR="35C9064B" w14:paraId="5F3374C8"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40822D0"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F19C75C" w14:textId="7926AC1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76FB3410" w14:textId="37A9EFB0" w:rsidR="6062D0BC" w:rsidRDefault="446C3455"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w:t>
            </w:r>
            <w:r w:rsidR="4591C36E" w:rsidRPr="667285CD">
              <w:rPr>
                <w:rFonts w:ascii="Palatino Linotype" w:eastAsia="Palatino Linotype" w:hAnsi="Palatino Linotype" w:cs="Palatino Linotype"/>
              </w:rPr>
              <w:t>iez</w:t>
            </w:r>
            <w:r w:rsidRPr="667285CD">
              <w:rPr>
                <w:rFonts w:ascii="Palatino Linotype" w:eastAsia="Palatino Linotype" w:hAnsi="Palatino Linotype" w:cs="Palatino Linotype"/>
              </w:rPr>
              <w:t xml:space="preserve"> (</w:t>
            </w:r>
            <w:r w:rsidR="35C9064B" w:rsidRPr="667285CD">
              <w:rPr>
                <w:rFonts w:ascii="Palatino Linotype" w:eastAsia="Palatino Linotype" w:hAnsi="Palatino Linotype" w:cs="Palatino Linotype"/>
              </w:rPr>
              <w:t>1</w:t>
            </w:r>
            <w:r w:rsidR="3989E90D" w:rsidRPr="667285CD">
              <w:rPr>
                <w:rFonts w:ascii="Palatino Linotype" w:eastAsia="Palatino Linotype" w:hAnsi="Palatino Linotype" w:cs="Palatino Linotype"/>
              </w:rPr>
              <w:t>0</w:t>
            </w:r>
            <w:r w:rsidR="188DD5D3"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 </w:t>
            </w:r>
          </w:p>
        </w:tc>
      </w:tr>
      <w:tr w:rsidR="35C9064B" w14:paraId="0C2EDE9B"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3F14FA21" w14:textId="7C38C452"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6B14425" w14:textId="769048D1" w:rsidR="35C9064B" w:rsidRPr="00C543B2" w:rsidRDefault="51C2E5E4"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Alineado con la Estrategia Nacional de Adaptación al Cambio Climático y el Plan de Acción de Cambio Climático, que promueven el monitoreo climático y la generación de datos para la toma de decisiones.</w:t>
            </w:r>
          </w:p>
        </w:tc>
      </w:tr>
      <w:tr w:rsidR="35C9064B" w14:paraId="535F6600"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6CE5B288" w14:textId="31FB181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3736A1DC" w14:textId="1A94C66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1B57E8C7" w14:textId="3E6B20E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1EA9C8CC" w14:textId="79E84A7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7811718F" w14:textId="409CDE3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6834466E"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FE6BC0E" w14:textId="77777777" w:rsidR="00A860F1" w:rsidRDefault="00A860F1"/>
        </w:tc>
        <w:tc>
          <w:tcPr>
            <w:tcW w:w="2854" w:type="dxa"/>
            <w:gridSpan w:val="2"/>
            <w:vMerge/>
            <w:vAlign w:val="center"/>
          </w:tcPr>
          <w:p w14:paraId="4B76A272"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791C227C" w14:textId="0600A88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5B5168CE" w:rsidRPr="667285CD">
              <w:rPr>
                <w:rFonts w:ascii="Palatino Linotype" w:eastAsia="Palatino Linotype" w:hAnsi="Palatino Linotype" w:cs="Palatino Linotype"/>
                <w:color w:val="000000" w:themeColor="text1"/>
              </w:rPr>
              <w:t>42.</w:t>
            </w:r>
            <w:r w:rsidRPr="667285CD">
              <w:rPr>
                <w:rFonts w:ascii="Palatino Linotype" w:eastAsia="Palatino Linotype" w:hAnsi="Palatino Linotype" w:cs="Palatino Linotype"/>
                <w:color w:val="000000" w:themeColor="text1"/>
              </w:rPr>
              <w:t xml:space="preserve">  Identificar la ubicación óptima para la estación meteorológica.</w:t>
            </w:r>
          </w:p>
        </w:tc>
      </w:tr>
      <w:tr w:rsidR="35C9064B" w14:paraId="4D1251ED" w14:textId="77777777" w:rsidTr="00C74D98">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7ACC686" w14:textId="77777777" w:rsidR="00A860F1" w:rsidRDefault="00A860F1"/>
        </w:tc>
        <w:tc>
          <w:tcPr>
            <w:tcW w:w="2854" w:type="dxa"/>
            <w:gridSpan w:val="2"/>
            <w:vMerge/>
            <w:vAlign w:val="center"/>
          </w:tcPr>
          <w:p w14:paraId="2AD9967C"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008ED7D9" w14:textId="5B1A324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5C1A68B9" w:rsidRPr="667285CD">
              <w:rPr>
                <w:rFonts w:ascii="Palatino Linotype" w:eastAsia="Palatino Linotype" w:hAnsi="Palatino Linotype" w:cs="Palatino Linotype"/>
              </w:rPr>
              <w:t>43</w:t>
            </w:r>
            <w:r w:rsidRPr="667285CD">
              <w:rPr>
                <w:rFonts w:ascii="Palatino Linotype" w:eastAsia="Palatino Linotype" w:hAnsi="Palatino Linotype" w:cs="Palatino Linotype"/>
              </w:rPr>
              <w:t>.  Adquirir e instalar los equipos necesarios.</w:t>
            </w:r>
          </w:p>
        </w:tc>
      </w:tr>
      <w:tr w:rsidR="35C9064B" w14:paraId="47F812C6" w14:textId="77777777" w:rsidTr="00C74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A84ED33" w14:textId="77777777" w:rsidR="00A860F1" w:rsidRDefault="00A860F1"/>
        </w:tc>
        <w:tc>
          <w:tcPr>
            <w:tcW w:w="2854" w:type="dxa"/>
            <w:gridSpan w:val="2"/>
            <w:vMerge/>
            <w:vAlign w:val="center"/>
          </w:tcPr>
          <w:p w14:paraId="6ABBCB08"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79129463" w14:textId="3608958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5746E2CF" w:rsidRPr="667285CD">
              <w:rPr>
                <w:rFonts w:ascii="Palatino Linotype" w:eastAsia="Palatino Linotype" w:hAnsi="Palatino Linotype" w:cs="Palatino Linotype"/>
                <w:color w:val="000000" w:themeColor="text1"/>
              </w:rPr>
              <w:t>44</w:t>
            </w:r>
            <w:r w:rsidRPr="667285CD">
              <w:rPr>
                <w:rFonts w:ascii="Palatino Linotype" w:eastAsia="Palatino Linotype" w:hAnsi="Palatino Linotype" w:cs="Palatino Linotype"/>
                <w:color w:val="000000" w:themeColor="text1"/>
              </w:rPr>
              <w:t>.  Capacitar a personal local en el uso y mantenimiento de la estación.</w:t>
            </w:r>
          </w:p>
        </w:tc>
      </w:tr>
      <w:tr w:rsidR="35C9064B" w14:paraId="4774CC9B"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4F95DEE7" w14:textId="7C6FD102"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lastRenderedPageBreak/>
              <w:t>Seguimiento</w:t>
            </w:r>
          </w:p>
        </w:tc>
      </w:tr>
      <w:tr w:rsidR="35C9064B" w14:paraId="6351F8C7"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73718AA" w14:textId="50774F2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5DFEA29D" w14:textId="63F59FF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572CE0E6"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6EC06A21" w14:textId="038A32F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Estación instalada y operativa.</w:t>
            </w:r>
          </w:p>
        </w:tc>
        <w:tc>
          <w:tcPr>
            <w:tcW w:w="4621" w:type="dxa"/>
            <w:gridSpan w:val="2"/>
            <w:tcBorders>
              <w:top w:val="single" w:sz="8" w:space="0" w:color="47D459"/>
              <w:left w:val="nil"/>
              <w:bottom w:val="single" w:sz="8" w:space="0" w:color="47D459"/>
              <w:right w:val="nil"/>
            </w:tcBorders>
            <w:tcMar>
              <w:left w:w="108" w:type="dxa"/>
              <w:right w:w="108" w:type="dxa"/>
            </w:tcMar>
          </w:tcPr>
          <w:p w14:paraId="4B0D2982" w14:textId="56A4CC8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Informes técnicos, registros de alerta</w:t>
            </w:r>
          </w:p>
        </w:tc>
      </w:tr>
    </w:tbl>
    <w:p w14:paraId="6BD6A5BF" w14:textId="7AACEDDD"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1724D523"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660FD03A" w14:textId="34576D3F"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M14. Fomentar la colaboración y alianzas estratégicas. </w:t>
            </w:r>
          </w:p>
        </w:tc>
      </w:tr>
      <w:tr w:rsidR="35C9064B" w14:paraId="3F79CFA6"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49001469" w14:textId="7FBD333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28799121" w14:textId="487A7D9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491D5F19" w14:textId="43CFF8C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1D17E76B"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524D3DD5" w14:textId="7FE2073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687D3560" w14:textId="0D6164C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03ADF3BD" w14:textId="002B3AC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Fortalecer la unión y sincronía entre organizaciones territoriales existentes para generar </w:t>
            </w:r>
            <w:r w:rsidR="007434B7" w:rsidRPr="667285CD">
              <w:rPr>
                <w:rFonts w:ascii="Palatino Linotype" w:eastAsia="Palatino Linotype" w:hAnsi="Palatino Linotype" w:cs="Palatino Linotype"/>
                <w:lang w:val="es-ES"/>
              </w:rPr>
              <w:t>estrategias conjuntas</w:t>
            </w:r>
            <w:r w:rsidRPr="667285CD">
              <w:rPr>
                <w:rFonts w:ascii="Palatino Linotype" w:eastAsia="Palatino Linotype" w:hAnsi="Palatino Linotype" w:cs="Palatino Linotype"/>
                <w:lang w:val="es-ES"/>
              </w:rPr>
              <w:t xml:space="preserve"> capaces de aprovechar oportunidades de colaboración con instituciones externas que apoyen acciones y/o proyectos de adaptación al cambio climático en Macaya.</w:t>
            </w:r>
          </w:p>
        </w:tc>
      </w:tr>
      <w:tr w:rsidR="35C9064B" w14:paraId="65C5528F"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D3A7FAA"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6B389C4" w14:textId="607C704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2A2F1D16" w14:textId="54DA4C0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7A4B2405"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861C32E"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04C7031E" w14:textId="0C70112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7F85D273" w14:textId="26F04B4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Colaboraciones efectivas y colectiva de la comunidad con instituciones</w:t>
            </w:r>
            <w:r w:rsidR="00C543B2">
              <w:rPr>
                <w:rFonts w:ascii="Palatino Linotype" w:eastAsia="Palatino Linotype" w:hAnsi="Palatino Linotype" w:cs="Palatino Linotype"/>
                <w:lang w:val="es-ES"/>
              </w:rPr>
              <w:t xml:space="preserve">, </w:t>
            </w:r>
            <w:r w:rsidRPr="667285CD">
              <w:rPr>
                <w:rFonts w:ascii="Palatino Linotype" w:eastAsia="Palatino Linotype" w:hAnsi="Palatino Linotype" w:cs="Palatino Linotype"/>
                <w:lang w:val="es-ES"/>
              </w:rPr>
              <w:t>que resulten en la implementación de proyectos sostenibles y la transferencia de conocimientos de forma bilateral</w:t>
            </w:r>
            <w:r w:rsidR="00C543B2">
              <w:rPr>
                <w:rFonts w:ascii="Palatino Linotype" w:eastAsia="Palatino Linotype" w:hAnsi="Palatino Linotype" w:cs="Palatino Linotype"/>
                <w:lang w:val="es-ES"/>
              </w:rPr>
              <w:t xml:space="preserve">. </w:t>
            </w:r>
            <w:r w:rsidR="00563483">
              <w:rPr>
                <w:rFonts w:ascii="Palatino Linotype" w:eastAsia="Palatino Linotype" w:hAnsi="Palatino Linotype" w:cs="Palatino Linotype"/>
                <w:lang w:val="es-ES"/>
              </w:rPr>
              <w:t>Como</w:t>
            </w:r>
            <w:r w:rsidRPr="667285CD">
              <w:rPr>
                <w:rFonts w:ascii="Palatino Linotype" w:eastAsia="Palatino Linotype" w:hAnsi="Palatino Linotype" w:cs="Palatino Linotype"/>
                <w:lang w:val="es-ES"/>
              </w:rPr>
              <w:t xml:space="preserve"> resultados</w:t>
            </w:r>
            <w:r w:rsidR="00563483">
              <w:rPr>
                <w:rFonts w:ascii="Palatino Linotype" w:eastAsia="Palatino Linotype" w:hAnsi="Palatino Linotype" w:cs="Palatino Linotype"/>
                <w:lang w:val="es-ES"/>
              </w:rPr>
              <w:t xml:space="preserve"> de esta medida se espera surjan</w:t>
            </w:r>
            <w:r w:rsidRPr="667285CD">
              <w:rPr>
                <w:rFonts w:ascii="Palatino Linotype" w:eastAsia="Palatino Linotype" w:hAnsi="Palatino Linotype" w:cs="Palatino Linotype"/>
                <w:lang w:val="es-ES"/>
              </w:rPr>
              <w:t xml:space="preserve"> ejemplos virtuosos con potencial de replicar en otras comunidades. </w:t>
            </w:r>
          </w:p>
        </w:tc>
      </w:tr>
      <w:tr w:rsidR="35C9064B" w14:paraId="7F1B2FC1"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3F5D21B"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66599F2" w14:textId="76F411F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089D73D" w14:textId="3F37B53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3ACDAB7F"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F638A4B"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98668AB" w14:textId="1E70607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1E3D775E" w14:textId="5C13BDE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Fondos estatales y consultores técnicos </w:t>
            </w:r>
          </w:p>
        </w:tc>
      </w:tr>
      <w:tr w:rsidR="35C9064B" w14:paraId="6EE8D156"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77655B1"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6166F2A" w14:textId="1A8662B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3FB6E460" w14:textId="19CB23E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Comunidad de agricultores, INDAP, Organizaciones territoriales, municipio, sector agrícola, INDAP.</w:t>
            </w:r>
          </w:p>
        </w:tc>
      </w:tr>
      <w:tr w:rsidR="35C9064B" w14:paraId="5B6F571E"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6877FA7"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775F7E4A" w14:textId="123EDBD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69626703" w14:textId="6DE65899" w:rsidR="11183020" w:rsidRDefault="40747643"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Doce (</w:t>
            </w:r>
            <w:r w:rsidR="35C9064B" w:rsidRPr="667285CD">
              <w:rPr>
                <w:rFonts w:ascii="Palatino Linotype" w:eastAsia="Palatino Linotype" w:hAnsi="Palatino Linotype" w:cs="Palatino Linotype"/>
              </w:rPr>
              <w:t>12</w:t>
            </w:r>
            <w:r w:rsidR="77556201"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 </w:t>
            </w:r>
          </w:p>
        </w:tc>
      </w:tr>
      <w:tr w:rsidR="35C9064B" w14:paraId="2C996132"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63BBB908" w14:textId="025F0E7A"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FA799B9" w14:textId="77777777" w:rsidR="00C543B2" w:rsidRDefault="0CCF14F1"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 xml:space="preserve">Sinergia con la Ley de Bases Generales del Medio Ambiente (Ley 19.300) que promueve la participación ciudadana y la integración de actores locales en la gestión ambiental. </w:t>
            </w:r>
          </w:p>
          <w:p w14:paraId="2AC7ADAD" w14:textId="7BC1195B" w:rsidR="35C9064B" w:rsidRPr="00C543B2" w:rsidRDefault="0CCF14F1"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Política Nacional de Recursos Hídricos, que enfatiza el fortalecimiento de las capacidades locales para una mejor gestión de los recursos.</w:t>
            </w:r>
          </w:p>
        </w:tc>
      </w:tr>
      <w:tr w:rsidR="35C9064B" w14:paraId="53398C49"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78CF2F85" w14:textId="4824429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11D76388" w14:textId="382EBA02"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638CD7E6" w14:textId="3043D27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5BD94478" w14:textId="2D6C7FF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692BE8E4" w14:textId="47C87C6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196830CE"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F74440E" w14:textId="77777777" w:rsidR="00A860F1" w:rsidRDefault="00A860F1"/>
        </w:tc>
        <w:tc>
          <w:tcPr>
            <w:tcW w:w="2854" w:type="dxa"/>
            <w:gridSpan w:val="2"/>
            <w:vMerge/>
            <w:vAlign w:val="center"/>
          </w:tcPr>
          <w:p w14:paraId="38079EF7"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306EFA0B" w14:textId="2773149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A4</w:t>
            </w:r>
            <w:r w:rsidR="7C2E57C4" w:rsidRPr="667285CD">
              <w:rPr>
                <w:rFonts w:ascii="Palatino Linotype" w:eastAsia="Palatino Linotype" w:hAnsi="Palatino Linotype" w:cs="Palatino Linotype"/>
                <w:color w:val="000000" w:themeColor="text1"/>
              </w:rPr>
              <w:t>5</w:t>
            </w:r>
            <w:r w:rsidRPr="667285CD">
              <w:rPr>
                <w:rFonts w:ascii="Palatino Linotype" w:eastAsia="Palatino Linotype" w:hAnsi="Palatino Linotype" w:cs="Palatino Linotype"/>
                <w:color w:val="000000" w:themeColor="text1"/>
              </w:rPr>
              <w:t>.  Establecer un objetivo y línea de acción conjunta entre las organizaciones territoriales, respecto al cambio climático.</w:t>
            </w:r>
          </w:p>
        </w:tc>
      </w:tr>
      <w:tr w:rsidR="35C9064B" w14:paraId="330676F3"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98B18A0" w14:textId="77777777" w:rsidR="00A860F1" w:rsidRDefault="00A860F1"/>
        </w:tc>
        <w:tc>
          <w:tcPr>
            <w:tcW w:w="2854" w:type="dxa"/>
            <w:gridSpan w:val="2"/>
            <w:vMerge/>
            <w:vAlign w:val="center"/>
          </w:tcPr>
          <w:p w14:paraId="083483A4"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3A02F8E4" w14:textId="7073A74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A4</w:t>
            </w:r>
            <w:r w:rsidR="2CD5994B" w:rsidRPr="667285CD">
              <w:rPr>
                <w:rFonts w:ascii="Palatino Linotype" w:eastAsia="Palatino Linotype" w:hAnsi="Palatino Linotype" w:cs="Palatino Linotype"/>
              </w:rPr>
              <w:t>6</w:t>
            </w:r>
            <w:r w:rsidRPr="667285CD">
              <w:rPr>
                <w:rFonts w:ascii="Palatino Linotype" w:eastAsia="Palatino Linotype" w:hAnsi="Palatino Linotype" w:cs="Palatino Linotype"/>
              </w:rPr>
              <w:t xml:space="preserve">. Identificación de posibles socios.  </w:t>
            </w:r>
          </w:p>
        </w:tc>
      </w:tr>
      <w:tr w:rsidR="35C9064B" w14:paraId="48BEF1C6"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2131FF2" w14:textId="77777777" w:rsidR="00A860F1" w:rsidRDefault="00A860F1"/>
        </w:tc>
        <w:tc>
          <w:tcPr>
            <w:tcW w:w="2854" w:type="dxa"/>
            <w:gridSpan w:val="2"/>
            <w:vMerge/>
            <w:vAlign w:val="center"/>
          </w:tcPr>
          <w:p w14:paraId="6958E20A"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2AE6AC05" w14:textId="0591AFF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7A61DFA1" w:rsidRPr="667285CD">
              <w:rPr>
                <w:rFonts w:ascii="Palatino Linotype" w:eastAsia="Palatino Linotype" w:hAnsi="Palatino Linotype" w:cs="Palatino Linotype"/>
                <w:color w:val="000000" w:themeColor="text1"/>
              </w:rPr>
              <w:t>47</w:t>
            </w:r>
            <w:r w:rsidRPr="667285CD">
              <w:rPr>
                <w:rFonts w:ascii="Palatino Linotype" w:eastAsia="Palatino Linotype" w:hAnsi="Palatino Linotype" w:cs="Palatino Linotype"/>
                <w:color w:val="000000" w:themeColor="text1"/>
              </w:rPr>
              <w:t xml:space="preserve">.  Diseño y ejecución de proyectos conjuntos. </w:t>
            </w:r>
          </w:p>
        </w:tc>
      </w:tr>
      <w:tr w:rsidR="35C9064B" w14:paraId="7877B707"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4D943E5E" w14:textId="56605F6D" w:rsidR="35C9064B" w:rsidRDefault="35C9064B" w:rsidP="00C543B2">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12812945"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D6CBA93" w14:textId="44372671"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381EA2BE" w14:textId="2E31A52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7ED99B28"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7CA99085" w14:textId="7C2647DE"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lastRenderedPageBreak/>
              <w:t>Número de colaboraciones establecidas y proyectos implementados.</w:t>
            </w:r>
          </w:p>
        </w:tc>
        <w:tc>
          <w:tcPr>
            <w:tcW w:w="4621" w:type="dxa"/>
            <w:gridSpan w:val="2"/>
            <w:tcBorders>
              <w:top w:val="single" w:sz="8" w:space="0" w:color="47D459"/>
              <w:left w:val="nil"/>
              <w:bottom w:val="single" w:sz="8" w:space="0" w:color="47D459"/>
              <w:right w:val="nil"/>
            </w:tcBorders>
            <w:tcMar>
              <w:left w:w="108" w:type="dxa"/>
              <w:right w:w="108" w:type="dxa"/>
            </w:tcMar>
          </w:tcPr>
          <w:p w14:paraId="13075311" w14:textId="266C0DD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Convenios de colaboración, informes de proyecto.</w:t>
            </w:r>
          </w:p>
        </w:tc>
      </w:tr>
    </w:tbl>
    <w:p w14:paraId="32121990" w14:textId="5E94F4C1"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p w14:paraId="1F3A1C22" w14:textId="312AEA0E"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236"/>
        <w:gridCol w:w="4366"/>
      </w:tblGrid>
      <w:tr w:rsidR="35C9064B" w14:paraId="049E9A1B"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left w:val="nil"/>
              <w:bottom w:val="single" w:sz="12" w:space="0" w:color="47D459"/>
              <w:right w:val="nil"/>
            </w:tcBorders>
            <w:tcMar>
              <w:left w:w="108" w:type="dxa"/>
              <w:right w:w="108" w:type="dxa"/>
            </w:tcMar>
          </w:tcPr>
          <w:p w14:paraId="05F1B272" w14:textId="481AAF37"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M15. Promover el conocimiento local y soluciones basadas en la naturaleza para la gestión del agua.</w:t>
            </w:r>
          </w:p>
        </w:tc>
      </w:tr>
      <w:tr w:rsidR="35C9064B" w14:paraId="3FC5CC15"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707FE6A7" w14:textId="01CE9EE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172B0DA8" w14:textId="5D7C4EA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548C47B6" w14:textId="2B9E60A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1433035F"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50D4F583" w14:textId="3233859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0B90A8B8" w14:textId="4850550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66995A3B" w14:textId="04003507" w:rsidR="4A84191D" w:rsidRDefault="627384DD"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Fortalecer y rescatar el conocimiento local y aplicar soluciones basadas en la naturaleza para la gestión hídrica, aumentando la resiliencia de la comunidad de Macaya frente a la crisis climática y se resguarda el conocimiento ancestral.</w:t>
            </w:r>
          </w:p>
        </w:tc>
      </w:tr>
      <w:tr w:rsidR="35C9064B" w14:paraId="5B4579E1"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81E964E"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699202B" w14:textId="2069B9F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40B3D3B" w14:textId="0203A76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42F25D1B"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A877071"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1B8FD7BC" w14:textId="40D22FA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2071E94B" w14:textId="0263600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Esta medida busca promover y fortalecer el conocimiento local relacionado con las prácticas tradicionales y ecológicas de gestión del agua, integrando soluciones basadas en la naturaleza (</w:t>
            </w:r>
            <w:proofErr w:type="spellStart"/>
            <w:r w:rsidRPr="667285CD">
              <w:rPr>
                <w:rFonts w:ascii="Palatino Linotype" w:eastAsia="Palatino Linotype" w:hAnsi="Palatino Linotype" w:cs="Palatino Linotype"/>
                <w:lang w:val="es-ES"/>
              </w:rPr>
              <w:t>SbN</w:t>
            </w:r>
            <w:proofErr w:type="spellEnd"/>
            <w:r w:rsidRPr="667285CD">
              <w:rPr>
                <w:rFonts w:ascii="Palatino Linotype" w:eastAsia="Palatino Linotype" w:hAnsi="Palatino Linotype" w:cs="Palatino Linotype"/>
                <w:lang w:val="es-ES"/>
              </w:rPr>
              <w:t>) como la restauración de ecosistemas, la protección de cuencas hidrográficas, y la reforestación con especies nativas. Estas soluciones se diseñan para mejorar la regulación del ciclo del agua, la protección contra inundaciones, la conservación de la biodiversidad y la adaptación al cambio climático.</w:t>
            </w:r>
          </w:p>
        </w:tc>
      </w:tr>
      <w:tr w:rsidR="35C9064B" w14:paraId="5667EC9F"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BFF5FDB"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C7B09DE" w14:textId="05EA293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3DF386A" w14:textId="3624E18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1EF9B415"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C658A27"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445C4483" w14:textId="60E46B3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69858770" w14:textId="27290A3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Fondo de Adaptación al Cambio Climático (Ministerio del Medio Ambiente).</w:t>
            </w:r>
          </w:p>
          <w:p w14:paraId="721600C1" w14:textId="5E3B3C1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Fondo Nacional de Desarrollo Regional (FNDR).</w:t>
            </w:r>
          </w:p>
          <w:p w14:paraId="6EF74898" w14:textId="3FE1A3B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proofErr w:type="spellStart"/>
            <w:r w:rsidRPr="667285CD">
              <w:rPr>
                <w:rFonts w:ascii="Palatino Linotype" w:eastAsia="Palatino Linotype" w:hAnsi="Palatino Linotype" w:cs="Palatino Linotype"/>
                <w:color w:val="000000" w:themeColor="text1"/>
                <w:lang w:val="es-ES"/>
              </w:rPr>
              <w:t>ONGs</w:t>
            </w:r>
            <w:proofErr w:type="spellEnd"/>
            <w:r w:rsidRPr="667285CD">
              <w:rPr>
                <w:rFonts w:ascii="Palatino Linotype" w:eastAsia="Palatino Linotype" w:hAnsi="Palatino Linotype" w:cs="Palatino Linotype"/>
                <w:color w:val="000000" w:themeColor="text1"/>
                <w:lang w:val="es-ES"/>
              </w:rPr>
              <w:t xml:space="preserve"> especializadas en cambio climático y conservación ambiental (ej. WWF, </w:t>
            </w:r>
            <w:proofErr w:type="spellStart"/>
            <w:r w:rsidRPr="667285CD">
              <w:rPr>
                <w:rFonts w:ascii="Palatino Linotype" w:eastAsia="Palatino Linotype" w:hAnsi="Palatino Linotype" w:cs="Palatino Linotype"/>
                <w:color w:val="000000" w:themeColor="text1"/>
                <w:lang w:val="es-ES"/>
              </w:rPr>
              <w:t>The</w:t>
            </w:r>
            <w:proofErr w:type="spellEnd"/>
            <w:r w:rsidRPr="667285CD">
              <w:rPr>
                <w:rFonts w:ascii="Palatino Linotype" w:eastAsia="Palatino Linotype" w:hAnsi="Palatino Linotype" w:cs="Palatino Linotype"/>
                <w:color w:val="000000" w:themeColor="text1"/>
                <w:lang w:val="es-ES"/>
              </w:rPr>
              <w:t xml:space="preserve"> </w:t>
            </w:r>
            <w:proofErr w:type="spellStart"/>
            <w:r w:rsidRPr="667285CD">
              <w:rPr>
                <w:rFonts w:ascii="Palatino Linotype" w:eastAsia="Palatino Linotype" w:hAnsi="Palatino Linotype" w:cs="Palatino Linotype"/>
                <w:color w:val="000000" w:themeColor="text1"/>
                <w:lang w:val="es-ES"/>
              </w:rPr>
              <w:t>Nature</w:t>
            </w:r>
            <w:proofErr w:type="spellEnd"/>
            <w:r w:rsidRPr="667285CD">
              <w:rPr>
                <w:rFonts w:ascii="Palatino Linotype" w:eastAsia="Palatino Linotype" w:hAnsi="Palatino Linotype" w:cs="Palatino Linotype"/>
                <w:color w:val="000000" w:themeColor="text1"/>
                <w:lang w:val="es-ES"/>
              </w:rPr>
              <w:t xml:space="preserve"> </w:t>
            </w:r>
            <w:proofErr w:type="spellStart"/>
            <w:r w:rsidRPr="667285CD">
              <w:rPr>
                <w:rFonts w:ascii="Palatino Linotype" w:eastAsia="Palatino Linotype" w:hAnsi="Palatino Linotype" w:cs="Palatino Linotype"/>
                <w:color w:val="000000" w:themeColor="text1"/>
                <w:lang w:val="es-ES"/>
              </w:rPr>
              <w:t>Conservancy</w:t>
            </w:r>
            <w:proofErr w:type="spellEnd"/>
            <w:r w:rsidRPr="667285CD">
              <w:rPr>
                <w:rFonts w:ascii="Palatino Linotype" w:eastAsia="Palatino Linotype" w:hAnsi="Palatino Linotype" w:cs="Palatino Linotype"/>
                <w:color w:val="000000" w:themeColor="text1"/>
                <w:lang w:val="es-ES"/>
              </w:rPr>
              <w:t>).</w:t>
            </w:r>
          </w:p>
        </w:tc>
      </w:tr>
      <w:tr w:rsidR="35C9064B" w14:paraId="27F591DF"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A3F9A40"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1005037" w14:textId="6F97D65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67CE1B2" w14:textId="744A17D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Comunidad local de Macaya, </w:t>
            </w:r>
            <w:proofErr w:type="spellStart"/>
            <w:r w:rsidRPr="667285CD">
              <w:rPr>
                <w:rFonts w:ascii="Palatino Linotype" w:eastAsia="Palatino Linotype" w:hAnsi="Palatino Linotype" w:cs="Palatino Linotype"/>
                <w:color w:val="000000" w:themeColor="text1"/>
                <w:lang w:val="es-ES"/>
              </w:rPr>
              <w:t>ONGs</w:t>
            </w:r>
            <w:proofErr w:type="spellEnd"/>
            <w:r w:rsidRPr="667285CD">
              <w:rPr>
                <w:rFonts w:ascii="Palatino Linotype" w:eastAsia="Palatino Linotype" w:hAnsi="Palatino Linotype" w:cs="Palatino Linotype"/>
                <w:color w:val="000000" w:themeColor="text1"/>
                <w:lang w:val="es-ES"/>
              </w:rPr>
              <w:t xml:space="preserve"> enfocadas en medio ambiente y conservación, Universidades y centros de investigación, Ministerio del Medio Ambiente (MMA),</w:t>
            </w:r>
            <w:del w:id="19" w:author="petra wallem stein" w:date="2024-08-30T08:59:00Z" w16du:dateUtc="2024-08-30T12:59:00Z">
              <w:r w:rsidRPr="667285CD" w:rsidDel="00563483">
                <w:rPr>
                  <w:rFonts w:ascii="Palatino Linotype" w:eastAsia="Palatino Linotype" w:hAnsi="Palatino Linotype" w:cs="Palatino Linotype"/>
                  <w:color w:val="000000" w:themeColor="text1"/>
                  <w:lang w:val="es-ES"/>
                </w:rPr>
                <w:delText xml:space="preserve"> </w:delText>
              </w:r>
            </w:del>
            <w:r w:rsidRPr="667285CD">
              <w:rPr>
                <w:rFonts w:ascii="Palatino Linotype" w:eastAsia="Palatino Linotype" w:hAnsi="Palatino Linotype" w:cs="Palatino Linotype"/>
                <w:color w:val="000000" w:themeColor="text1"/>
                <w:lang w:val="es-ES"/>
              </w:rPr>
              <w:t xml:space="preserve"> Ministerio de Agricultura (MINAGRI) y CONADI, </w:t>
            </w:r>
            <w:r w:rsidR="00C543B2" w:rsidRPr="667285CD">
              <w:rPr>
                <w:rFonts w:ascii="Palatino Linotype" w:eastAsia="Palatino Linotype" w:hAnsi="Palatino Linotype" w:cs="Palatino Linotype"/>
                <w:color w:val="000000" w:themeColor="text1"/>
                <w:lang w:val="es-ES"/>
              </w:rPr>
              <w:t>entre</w:t>
            </w:r>
            <w:r w:rsidRPr="667285CD">
              <w:rPr>
                <w:rFonts w:ascii="Palatino Linotype" w:eastAsia="Palatino Linotype" w:hAnsi="Palatino Linotype" w:cs="Palatino Linotype"/>
                <w:color w:val="000000" w:themeColor="text1"/>
                <w:lang w:val="es-ES"/>
              </w:rPr>
              <w:t xml:space="preserve"> otras. </w:t>
            </w:r>
          </w:p>
        </w:tc>
      </w:tr>
      <w:tr w:rsidR="35C9064B" w14:paraId="52DBD8D8"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F098E94"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7B64816E" w14:textId="7D2462B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267640AD" w14:textId="18B35168" w:rsidR="708F4822" w:rsidRDefault="7025F5D8"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Tres (</w:t>
            </w:r>
            <w:r w:rsidR="35C9064B" w:rsidRPr="667285CD">
              <w:rPr>
                <w:rFonts w:ascii="Palatino Linotype" w:eastAsia="Palatino Linotype" w:hAnsi="Palatino Linotype" w:cs="Palatino Linotype"/>
              </w:rPr>
              <w:t>3</w:t>
            </w:r>
            <w:r w:rsidR="4C274E7A"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años, con evaluaciones semestrales para ajustar las acciones según los resultados obtenidos.</w:t>
            </w:r>
          </w:p>
        </w:tc>
      </w:tr>
      <w:tr w:rsidR="35C9064B" w14:paraId="247D86A3"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2BFAE374" w14:textId="1FBAF0C0" w:rsidR="35C9064B" w:rsidRPr="00C543B2" w:rsidRDefault="35C9064B" w:rsidP="667285CD">
            <w:pPr>
              <w:jc w:val="both"/>
              <w:rPr>
                <w:rFonts w:ascii="Palatino Linotype" w:eastAsia="Palatino Linotype" w:hAnsi="Palatino Linotype" w:cs="Palatino Linotype"/>
                <w:color w:val="000000" w:themeColor="text1"/>
              </w:rPr>
            </w:pPr>
            <w:r w:rsidRPr="00C543B2">
              <w:rPr>
                <w:rFonts w:ascii="Palatino Linotype" w:eastAsia="Palatino Linotype" w:hAnsi="Palatino Linotype" w:cs="Palatino Linotype"/>
                <w:color w:val="000000" w:themeColor="text1"/>
              </w:rPr>
              <w:t>Sinergias de la medida</w:t>
            </w:r>
          </w:p>
        </w:tc>
        <w:tc>
          <w:tcPr>
            <w:tcW w:w="7456"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348D6D3" w14:textId="601901CA" w:rsidR="35C9064B" w:rsidRPr="00C543B2" w:rsidRDefault="4075FCBA"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C543B2">
              <w:rPr>
                <w:rFonts w:ascii="Palatino Linotype" w:eastAsia="Palatino Linotype" w:hAnsi="Palatino Linotype" w:cs="Palatino Linotype"/>
              </w:rPr>
              <w:t>Alineado con la Estrategia Nacional de Adaptación al Cambio Climático y la Política Nacional de Biodiversidad, que promueven soluciones basadas en la naturaleza para la gestión de ecosistemas.</w:t>
            </w:r>
          </w:p>
        </w:tc>
      </w:tr>
      <w:tr w:rsidR="35C9064B" w14:paraId="32AD8A88"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2F7D11E7" w14:textId="6BE8618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5FF66D9C" w14:textId="1C95389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2CF71146" w14:textId="73B91D8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6FDEDAED" w14:textId="0549804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1DF27F17"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9ABE468" w14:textId="77777777" w:rsidR="00A860F1" w:rsidRDefault="00A860F1"/>
        </w:tc>
        <w:tc>
          <w:tcPr>
            <w:tcW w:w="2854" w:type="dxa"/>
            <w:gridSpan w:val="2"/>
            <w:vMerge/>
            <w:vAlign w:val="center"/>
          </w:tcPr>
          <w:p w14:paraId="3DB4D334"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28FE3839" w14:textId="24D36F5A"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A4</w:t>
            </w:r>
            <w:r w:rsidR="707CB6F9" w:rsidRPr="667285CD">
              <w:rPr>
                <w:rFonts w:ascii="Palatino Linotype" w:eastAsia="Palatino Linotype" w:hAnsi="Palatino Linotype" w:cs="Palatino Linotype"/>
                <w:color w:val="000000" w:themeColor="text1"/>
                <w:lang w:val="es-ES"/>
              </w:rPr>
              <w:t>8</w:t>
            </w:r>
            <w:r w:rsidRPr="667285CD">
              <w:rPr>
                <w:rFonts w:ascii="Palatino Linotype" w:eastAsia="Palatino Linotype" w:hAnsi="Palatino Linotype" w:cs="Palatino Linotype"/>
                <w:color w:val="000000" w:themeColor="text1"/>
                <w:lang w:val="es-ES"/>
              </w:rPr>
              <w:t>. Realizar un mapeo de Identificación y diagnóstico de áreas vulnerables en</w:t>
            </w:r>
            <w:r w:rsidRPr="667285CD">
              <w:rPr>
                <w:rFonts w:ascii="Palatino Linotype" w:eastAsia="Palatino Linotype" w:hAnsi="Palatino Linotype" w:cs="Palatino Linotype"/>
                <w:b/>
                <w:bCs/>
                <w:color w:val="000000" w:themeColor="text1"/>
                <w:lang w:val="es-ES"/>
              </w:rPr>
              <w:t xml:space="preserve"> </w:t>
            </w:r>
            <w:r w:rsidRPr="667285CD">
              <w:rPr>
                <w:rFonts w:ascii="Palatino Linotype" w:eastAsia="Palatino Linotype" w:hAnsi="Palatino Linotype" w:cs="Palatino Linotype"/>
                <w:color w:val="000000" w:themeColor="text1"/>
                <w:lang w:val="es-ES"/>
              </w:rPr>
              <w:t xml:space="preserve">donde las </w:t>
            </w:r>
            <w:proofErr w:type="spellStart"/>
            <w:r w:rsidRPr="667285CD">
              <w:rPr>
                <w:rFonts w:ascii="Palatino Linotype" w:eastAsia="Palatino Linotype" w:hAnsi="Palatino Linotype" w:cs="Palatino Linotype"/>
                <w:color w:val="000000" w:themeColor="text1"/>
                <w:lang w:val="es-ES"/>
              </w:rPr>
              <w:t>SbN</w:t>
            </w:r>
            <w:proofErr w:type="spellEnd"/>
            <w:r w:rsidRPr="667285CD">
              <w:rPr>
                <w:rFonts w:ascii="Palatino Linotype" w:eastAsia="Palatino Linotype" w:hAnsi="Palatino Linotype" w:cs="Palatino Linotype"/>
                <w:color w:val="000000" w:themeColor="text1"/>
                <w:lang w:val="es-ES"/>
              </w:rPr>
              <w:t xml:space="preserve"> pueden tener un impacto significativo.</w:t>
            </w:r>
          </w:p>
        </w:tc>
      </w:tr>
      <w:tr w:rsidR="35C9064B" w14:paraId="6136979D"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36DC597" w14:textId="77777777" w:rsidR="00A860F1" w:rsidRDefault="00A860F1"/>
        </w:tc>
        <w:tc>
          <w:tcPr>
            <w:tcW w:w="2854" w:type="dxa"/>
            <w:gridSpan w:val="2"/>
            <w:vMerge/>
            <w:vAlign w:val="center"/>
          </w:tcPr>
          <w:p w14:paraId="52971438"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7D35A13A" w14:textId="0326422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A4</w:t>
            </w:r>
            <w:r w:rsidR="562F8669" w:rsidRPr="667285CD">
              <w:rPr>
                <w:rFonts w:ascii="Palatino Linotype" w:eastAsia="Palatino Linotype" w:hAnsi="Palatino Linotype" w:cs="Palatino Linotype"/>
                <w:lang w:val="es-ES"/>
              </w:rPr>
              <w:t>9</w:t>
            </w:r>
            <w:r w:rsidRPr="667285CD">
              <w:rPr>
                <w:rFonts w:ascii="Palatino Linotype" w:eastAsia="Palatino Linotype" w:hAnsi="Palatino Linotype" w:cs="Palatino Linotype"/>
                <w:lang w:val="es-ES"/>
              </w:rPr>
              <w:t xml:space="preserve">. Organizar talleres para la comunidad sobre </w:t>
            </w:r>
            <w:proofErr w:type="spellStart"/>
            <w:r w:rsidRPr="667285CD">
              <w:rPr>
                <w:rFonts w:ascii="Palatino Linotype" w:eastAsia="Palatino Linotype" w:hAnsi="Palatino Linotype" w:cs="Palatino Linotype"/>
                <w:lang w:val="es-ES"/>
              </w:rPr>
              <w:t>SbN</w:t>
            </w:r>
            <w:proofErr w:type="spellEnd"/>
            <w:r w:rsidRPr="667285CD">
              <w:rPr>
                <w:rFonts w:ascii="Palatino Linotype" w:eastAsia="Palatino Linotype" w:hAnsi="Palatino Linotype" w:cs="Palatino Linotype"/>
                <w:lang w:val="es-ES"/>
              </w:rPr>
              <w:t xml:space="preserve"> y prácticas de gestión del agua basadas en el conocimiento local.</w:t>
            </w:r>
          </w:p>
        </w:tc>
      </w:tr>
      <w:tr w:rsidR="35C9064B" w14:paraId="126175DE"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5A5DFC8" w14:textId="77777777" w:rsidR="00A860F1" w:rsidRDefault="00A860F1"/>
        </w:tc>
        <w:tc>
          <w:tcPr>
            <w:tcW w:w="2854" w:type="dxa"/>
            <w:gridSpan w:val="2"/>
            <w:vMerge/>
            <w:vAlign w:val="center"/>
          </w:tcPr>
          <w:p w14:paraId="22D751A0"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1D7AB110" w14:textId="3EB2F83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21DD0D27" w:rsidRPr="667285CD">
              <w:rPr>
                <w:rFonts w:ascii="Palatino Linotype" w:eastAsia="Palatino Linotype" w:hAnsi="Palatino Linotype" w:cs="Palatino Linotype"/>
                <w:color w:val="000000" w:themeColor="text1"/>
              </w:rPr>
              <w:t>50</w:t>
            </w:r>
            <w:r w:rsidRPr="667285CD">
              <w:rPr>
                <w:rFonts w:ascii="Palatino Linotype" w:eastAsia="Palatino Linotype" w:hAnsi="Palatino Linotype" w:cs="Palatino Linotype"/>
                <w:color w:val="000000" w:themeColor="text1"/>
              </w:rPr>
              <w:t>. Implementación de proyectos piloto de potenciales soluciones basadas en la naturaleza para la</w:t>
            </w:r>
            <w:r w:rsidRPr="667285CD">
              <w:rPr>
                <w:rFonts w:ascii="Palatino Linotype" w:eastAsia="Palatino Linotype" w:hAnsi="Palatino Linotype" w:cs="Palatino Linotype"/>
                <w:b/>
                <w:bCs/>
                <w:color w:val="000000" w:themeColor="text1"/>
              </w:rPr>
              <w:t xml:space="preserve"> </w:t>
            </w:r>
            <w:r w:rsidRPr="667285CD">
              <w:rPr>
                <w:rFonts w:ascii="Palatino Linotype" w:eastAsia="Palatino Linotype" w:hAnsi="Palatino Linotype" w:cs="Palatino Linotype"/>
                <w:color w:val="000000" w:themeColor="text1"/>
              </w:rPr>
              <w:t>conservación de cuencas hidrográficas.</w:t>
            </w:r>
          </w:p>
        </w:tc>
      </w:tr>
      <w:tr w:rsidR="35C9064B" w14:paraId="478E786A"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tcMar>
              <w:left w:w="108" w:type="dxa"/>
              <w:right w:w="108" w:type="dxa"/>
            </w:tcMar>
          </w:tcPr>
          <w:p w14:paraId="51D0FF5E" w14:textId="54CFDA6B"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ign w:val="center"/>
          </w:tcPr>
          <w:p w14:paraId="75231A04"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3EAF12E1" w14:textId="6A64A22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A</w:t>
            </w:r>
            <w:r w:rsidR="59200028" w:rsidRPr="667285CD">
              <w:rPr>
                <w:rFonts w:ascii="Palatino Linotype" w:eastAsia="Palatino Linotype" w:hAnsi="Palatino Linotype" w:cs="Palatino Linotype"/>
                <w:lang w:val="es-ES"/>
              </w:rPr>
              <w:t>51</w:t>
            </w:r>
            <w:r w:rsidRPr="667285CD">
              <w:rPr>
                <w:rFonts w:ascii="Palatino Linotype" w:eastAsia="Palatino Linotype" w:hAnsi="Palatino Linotype" w:cs="Palatino Linotype"/>
                <w:lang w:val="es-ES"/>
              </w:rPr>
              <w:t xml:space="preserve">. Establecer un sistema de monitoreo para evaluar el impacto de las </w:t>
            </w:r>
            <w:proofErr w:type="spellStart"/>
            <w:r w:rsidRPr="667285CD">
              <w:rPr>
                <w:rFonts w:ascii="Palatino Linotype" w:eastAsia="Palatino Linotype" w:hAnsi="Palatino Linotype" w:cs="Palatino Linotype"/>
                <w:lang w:val="es-ES"/>
              </w:rPr>
              <w:t>SbN</w:t>
            </w:r>
            <w:proofErr w:type="spellEnd"/>
            <w:r w:rsidRPr="667285CD">
              <w:rPr>
                <w:rFonts w:ascii="Palatino Linotype" w:eastAsia="Palatino Linotype" w:hAnsi="Palatino Linotype" w:cs="Palatino Linotype"/>
                <w:lang w:val="es-ES"/>
              </w:rPr>
              <w:t xml:space="preserve"> en la gestión del agua y la adaptación al cambio climático.</w:t>
            </w:r>
          </w:p>
        </w:tc>
      </w:tr>
      <w:tr w:rsidR="35C9064B" w14:paraId="7E64BC57"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top w:val="single" w:sz="8" w:space="0" w:color="47D459"/>
              <w:left w:val="nil"/>
              <w:bottom w:val="single" w:sz="8" w:space="0" w:color="47D459"/>
              <w:right w:val="nil"/>
            </w:tcBorders>
            <w:shd w:val="clear" w:color="auto" w:fill="C1F0C7"/>
            <w:tcMar>
              <w:left w:w="108" w:type="dxa"/>
              <w:right w:w="108" w:type="dxa"/>
            </w:tcMar>
          </w:tcPr>
          <w:p w14:paraId="4A17A7B1" w14:textId="5B5D28D1" w:rsidR="35C9064B" w:rsidRDefault="35C9064B" w:rsidP="00C543B2">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5DF582C8"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1FD639E9" w14:textId="49634564"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621" w:type="dxa"/>
            <w:gridSpan w:val="3"/>
            <w:tcBorders>
              <w:top w:val="nil"/>
              <w:left w:val="nil"/>
              <w:bottom w:val="single" w:sz="8" w:space="0" w:color="47D459"/>
              <w:right w:val="nil"/>
            </w:tcBorders>
            <w:tcMar>
              <w:left w:w="108" w:type="dxa"/>
              <w:right w:w="108" w:type="dxa"/>
            </w:tcMar>
          </w:tcPr>
          <w:p w14:paraId="7F283D70" w14:textId="4D1E424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3BE36E31"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A99C8C3" w14:textId="1355B800" w:rsidR="00886F89" w:rsidRDefault="00886F89" w:rsidP="667285CD">
            <w:pPr>
              <w:jc w:val="both"/>
              <w:rPr>
                <w:rFonts w:ascii="Palatino Linotype" w:eastAsia="Palatino Linotype" w:hAnsi="Palatino Linotype" w:cs="Palatino Linotype"/>
                <w:b w:val="0"/>
                <w:bCs w:val="0"/>
                <w:color w:val="000000" w:themeColor="text1"/>
              </w:rPr>
            </w:pPr>
            <w:r>
              <w:rPr>
                <w:rFonts w:ascii="Palatino Linotype" w:eastAsia="Palatino Linotype" w:hAnsi="Palatino Linotype" w:cs="Palatino Linotype"/>
                <w:color w:val="000000" w:themeColor="text1"/>
              </w:rPr>
              <w:t>Análisis de riesgo.</w:t>
            </w:r>
          </w:p>
          <w:p w14:paraId="45BBF996" w14:textId="78B7D14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Porcentaje de áreas vulnerables intervenidas con soluciones basadas en la naturaleza.</w:t>
            </w:r>
          </w:p>
          <w:p w14:paraId="7809A7D7" w14:textId="1924F191" w:rsidR="35C9064B" w:rsidRDefault="35C9064B" w:rsidP="667285CD">
            <w:pPr>
              <w:jc w:val="both"/>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Número de talleres realizados y participantes capacitados en </w:t>
            </w:r>
            <w:proofErr w:type="spellStart"/>
            <w:r w:rsidRPr="667285CD">
              <w:rPr>
                <w:rFonts w:ascii="Palatino Linotype" w:eastAsia="Palatino Linotype" w:hAnsi="Palatino Linotype" w:cs="Palatino Linotype"/>
                <w:color w:val="000000" w:themeColor="text1"/>
                <w:lang w:val="es-ES"/>
              </w:rPr>
              <w:t>SbN</w:t>
            </w:r>
            <w:proofErr w:type="spellEnd"/>
            <w:r w:rsidRPr="667285CD">
              <w:rPr>
                <w:rFonts w:ascii="Palatino Linotype" w:eastAsia="Palatino Linotype" w:hAnsi="Palatino Linotype" w:cs="Palatino Linotype"/>
                <w:color w:val="000000" w:themeColor="text1"/>
                <w:lang w:val="es-ES"/>
              </w:rPr>
              <w:t>.</w:t>
            </w:r>
          </w:p>
          <w:p w14:paraId="29180E9D" w14:textId="6A58A1B3"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Superficie reforestada o restaurada con especies nativas.</w:t>
            </w:r>
          </w:p>
          <w:p w14:paraId="04BC20B0" w14:textId="45187C76"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Incremento en la resiliencia hídrica de las áreas intervenidas, medido a través de indicadores de calidad y disponibilidad de agua.</w:t>
            </w:r>
          </w:p>
        </w:tc>
        <w:tc>
          <w:tcPr>
            <w:tcW w:w="4621" w:type="dxa"/>
            <w:gridSpan w:val="3"/>
            <w:tcBorders>
              <w:top w:val="single" w:sz="8" w:space="0" w:color="47D459"/>
              <w:left w:val="nil"/>
              <w:bottom w:val="single" w:sz="8" w:space="0" w:color="47D459"/>
              <w:right w:val="nil"/>
            </w:tcBorders>
            <w:shd w:val="clear" w:color="auto" w:fill="C1F0C7"/>
            <w:tcMar>
              <w:left w:w="108" w:type="dxa"/>
              <w:right w:w="108" w:type="dxa"/>
            </w:tcMar>
          </w:tcPr>
          <w:p w14:paraId="2E2BE82F" w14:textId="0D9428F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Informes semestrales de progreso</w:t>
            </w:r>
          </w:p>
          <w:p w14:paraId="292553BB" w14:textId="149C099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Registros fotográficos y documentales de las áreas intervenidas antes y después de la implementación.</w:t>
            </w:r>
          </w:p>
          <w:p w14:paraId="02557731" w14:textId="719C807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Encuestas a la comunidad para evaluar el aumento en el conocimiento y la percepción sobre </w:t>
            </w:r>
            <w:proofErr w:type="spellStart"/>
            <w:r w:rsidRPr="667285CD">
              <w:rPr>
                <w:rFonts w:ascii="Palatino Linotype" w:eastAsia="Palatino Linotype" w:hAnsi="Palatino Linotype" w:cs="Palatino Linotype"/>
                <w:color w:val="000000" w:themeColor="text1"/>
                <w:lang w:val="es-ES"/>
              </w:rPr>
              <w:t>SbN</w:t>
            </w:r>
            <w:proofErr w:type="spellEnd"/>
            <w:r w:rsidRPr="667285CD">
              <w:rPr>
                <w:rFonts w:ascii="Palatino Linotype" w:eastAsia="Palatino Linotype" w:hAnsi="Palatino Linotype" w:cs="Palatino Linotype"/>
                <w:color w:val="000000" w:themeColor="text1"/>
                <w:lang w:val="es-ES"/>
              </w:rPr>
              <w:t xml:space="preserve"> y prácticas de gestión del agua.</w:t>
            </w:r>
          </w:p>
          <w:p w14:paraId="0CE1EDDC" w14:textId="287A888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Actas de talleres y listas de asistencia</w:t>
            </w:r>
          </w:p>
        </w:tc>
      </w:tr>
      <w:tr w:rsidR="35C9064B" w14:paraId="64385604"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1F171890" w14:textId="757141EE" w:rsidR="35C9064B" w:rsidRDefault="35C9064B" w:rsidP="667285CD">
            <w:pPr>
              <w:jc w:val="both"/>
              <w:rPr>
                <w:rFonts w:ascii="Palatino Linotype" w:eastAsia="Palatino Linotype" w:hAnsi="Palatino Linotype" w:cs="Palatino Linotype"/>
              </w:rPr>
            </w:pPr>
          </w:p>
        </w:tc>
        <w:tc>
          <w:tcPr>
            <w:tcW w:w="2854" w:type="dxa"/>
            <w:gridSpan w:val="2"/>
            <w:tcBorders>
              <w:top w:val="nil"/>
              <w:left w:val="nil"/>
              <w:bottom w:val="nil"/>
              <w:right w:val="nil"/>
            </w:tcBorders>
            <w:vAlign w:val="center"/>
          </w:tcPr>
          <w:p w14:paraId="112E8880" w14:textId="0741026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236" w:type="dxa"/>
            <w:tcBorders>
              <w:top w:val="nil"/>
              <w:left w:val="nil"/>
              <w:bottom w:val="nil"/>
              <w:right w:val="nil"/>
            </w:tcBorders>
            <w:vAlign w:val="center"/>
          </w:tcPr>
          <w:p w14:paraId="4177860B" w14:textId="349D7A6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7B1B0D4B" w14:textId="2070566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6DBAB3E2" w14:textId="52C8543B"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5878615A"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7ADD2AA9" w14:textId="7CDF631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M16. Desarrollar capacidades para el uso y mantenimiento de los sistemas de monitoreo hidrométrico.</w:t>
            </w:r>
          </w:p>
        </w:tc>
      </w:tr>
      <w:tr w:rsidR="35C9064B" w14:paraId="662DA7B7"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616B4B66" w14:textId="168A9BA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3410F708" w14:textId="3380146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4BD6B505" w14:textId="6353D11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7F987283"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824C56C" w14:textId="22B19308"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78DAAF6E" w14:textId="75A393D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295352FF" w14:textId="645B645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 xml:space="preserve">Asegurar que la comunidad local tenga las habilidades necesarias para operar y mantener los sistemas de monitoreo </w:t>
            </w:r>
            <w:r w:rsidRPr="667285CD">
              <w:rPr>
                <w:rFonts w:ascii="Palatino Linotype" w:eastAsia="Palatino Linotype" w:hAnsi="Palatino Linotype" w:cs="Palatino Linotype"/>
                <w:lang w:val="es-ES"/>
              </w:rPr>
              <w:lastRenderedPageBreak/>
              <w:t>hidrométrico, garantizando su funcionamiento continuo.</w:t>
            </w:r>
          </w:p>
        </w:tc>
      </w:tr>
      <w:tr w:rsidR="35C9064B" w14:paraId="3B35B245"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1A2632E"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506EE77" w14:textId="02413AB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591A2F9" w14:textId="1B08CBE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0FE69397"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3979A89"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47314C1E" w14:textId="083755F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58759BCC" w14:textId="59A40D8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lang w:val="es-ES"/>
              </w:rPr>
            </w:pPr>
            <w:r w:rsidRPr="667285CD">
              <w:rPr>
                <w:rFonts w:ascii="Palatino Linotype" w:eastAsia="Palatino Linotype" w:hAnsi="Palatino Linotype" w:cs="Palatino Linotype"/>
                <w:lang w:val="es-ES"/>
              </w:rPr>
              <w:t xml:space="preserve">A partir del proyecto </w:t>
            </w:r>
            <w:proofErr w:type="spellStart"/>
            <w:r w:rsidR="00FD4891">
              <w:rPr>
                <w:rFonts w:ascii="Palatino Linotype" w:eastAsia="Palatino Linotype" w:hAnsi="Palatino Linotype" w:cs="Palatino Linotype"/>
                <w:lang w:val="es-ES"/>
              </w:rPr>
              <w:t>K</w:t>
            </w:r>
            <w:r w:rsidRPr="667285CD">
              <w:rPr>
                <w:rFonts w:ascii="Palatino Linotype" w:eastAsia="Palatino Linotype" w:hAnsi="Palatino Linotype" w:cs="Palatino Linotype"/>
                <w:lang w:val="es-ES"/>
              </w:rPr>
              <w:t>uskalla</w:t>
            </w:r>
            <w:proofErr w:type="spellEnd"/>
            <w:r w:rsidRPr="667285CD">
              <w:rPr>
                <w:rFonts w:ascii="Palatino Linotype" w:eastAsia="Palatino Linotype" w:hAnsi="Palatino Linotype" w:cs="Palatino Linotype"/>
                <w:lang w:val="es-ES"/>
              </w:rPr>
              <w:t xml:space="preserve"> la comunidad cuenta con un sistema de monitoreo permanente de hidrometría. Sin embargo, se ha evidenciado falta de conocimiento sobre el funcionamiento</w:t>
            </w:r>
            <w:r w:rsidR="00563483">
              <w:rPr>
                <w:rFonts w:ascii="Palatino Linotype" w:eastAsia="Palatino Linotype" w:hAnsi="Palatino Linotype" w:cs="Palatino Linotype"/>
                <w:lang w:val="es-ES"/>
              </w:rPr>
              <w:t xml:space="preserve"> y</w:t>
            </w:r>
            <w:r w:rsidRPr="667285CD">
              <w:rPr>
                <w:rFonts w:ascii="Palatino Linotype" w:eastAsia="Palatino Linotype" w:hAnsi="Palatino Linotype" w:cs="Palatino Linotype"/>
                <w:lang w:val="es-ES"/>
              </w:rPr>
              <w:t xml:space="preserve"> uso del sistema de monitoreo</w:t>
            </w:r>
            <w:r w:rsidR="007A216A">
              <w:rPr>
                <w:rFonts w:ascii="Palatino Linotype" w:eastAsia="Palatino Linotype" w:hAnsi="Palatino Linotype" w:cs="Palatino Linotype"/>
                <w:lang w:val="es-ES"/>
              </w:rPr>
              <w:t>,</w:t>
            </w:r>
            <w:r w:rsidRPr="667285CD">
              <w:rPr>
                <w:rFonts w:ascii="Palatino Linotype" w:eastAsia="Palatino Linotype" w:hAnsi="Palatino Linotype" w:cs="Palatino Linotype"/>
                <w:lang w:val="es-ES"/>
              </w:rPr>
              <w:t xml:space="preserve"> reconocimiento de </w:t>
            </w:r>
            <w:r w:rsidR="00563483">
              <w:rPr>
                <w:rFonts w:ascii="Palatino Linotype" w:eastAsia="Palatino Linotype" w:hAnsi="Palatino Linotype" w:cs="Palatino Linotype"/>
                <w:lang w:val="es-ES"/>
              </w:rPr>
              <w:t>fallas y</w:t>
            </w:r>
            <w:r w:rsidRPr="667285CD">
              <w:rPr>
                <w:rFonts w:ascii="Palatino Linotype" w:eastAsia="Palatino Linotype" w:hAnsi="Palatino Linotype" w:cs="Palatino Linotype"/>
                <w:lang w:val="es-ES"/>
              </w:rPr>
              <w:t xml:space="preserve"> mantenimiento requerido. </w:t>
            </w:r>
            <w:r w:rsidRPr="667285CD">
              <w:rPr>
                <w:rFonts w:ascii="Palatino Linotype" w:eastAsia="Palatino Linotype" w:hAnsi="Palatino Linotype" w:cs="Palatino Linotype"/>
                <w:color w:val="1F1F1F"/>
                <w:lang w:val="es-ES"/>
              </w:rPr>
              <w:t xml:space="preserve">Coordinación y desarrollo de tres a cuatro capacitaciones que aborden las siguientes temáticas: 1) conceptos básicos del monitoreo. 2) componentes y funcionamiento del sistema de monitoreo. 3) Reconocimiento de </w:t>
            </w:r>
            <w:r w:rsidR="00563483">
              <w:rPr>
                <w:rFonts w:ascii="Palatino Linotype" w:eastAsia="Palatino Linotype" w:hAnsi="Palatino Linotype" w:cs="Palatino Linotype"/>
                <w:color w:val="1F1F1F"/>
                <w:lang w:val="es-ES"/>
              </w:rPr>
              <w:t>fallas</w:t>
            </w:r>
            <w:r w:rsidRPr="667285CD">
              <w:rPr>
                <w:rFonts w:ascii="Palatino Linotype" w:eastAsia="Palatino Linotype" w:hAnsi="Palatino Linotype" w:cs="Palatino Linotype"/>
                <w:color w:val="1F1F1F"/>
                <w:lang w:val="es-ES"/>
              </w:rPr>
              <w:t>. 4) Medidas de mantención y reparación del sistema de monitoreo.</w:t>
            </w:r>
          </w:p>
        </w:tc>
      </w:tr>
      <w:tr w:rsidR="35C9064B" w14:paraId="31B49D0B"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639C381"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3DD29E7" w14:textId="7ACAE23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B489350" w14:textId="71B02BC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486C7BEC"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9CD9C5A"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83A2465" w14:textId="7671BEA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63E521E6" w14:textId="6D74C1C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Fondos estatales y consultores técnicos </w:t>
            </w:r>
          </w:p>
        </w:tc>
      </w:tr>
      <w:tr w:rsidR="35C9064B" w14:paraId="20F27FB3"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01DB6C8"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DE08B45" w14:textId="392422A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vAlign w:val="center"/>
          </w:tcPr>
          <w:p w14:paraId="1B42556B" w14:textId="2ADBC08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Comunidad de agricultores, INDAP, Organizaciones territoriales, municipio, sector agrícola. </w:t>
            </w:r>
          </w:p>
        </w:tc>
      </w:tr>
      <w:tr w:rsidR="35C9064B" w14:paraId="41745654"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2E70598"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667C532E" w14:textId="2DF869D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34F32C9A" w14:textId="7BAB3A9E" w:rsidR="246007F4" w:rsidRDefault="3CCA0210"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Doce (</w:t>
            </w:r>
            <w:r w:rsidR="35C9064B" w:rsidRPr="667285CD">
              <w:rPr>
                <w:rFonts w:ascii="Palatino Linotype" w:eastAsia="Palatino Linotype" w:hAnsi="Palatino Linotype" w:cs="Palatino Linotype"/>
              </w:rPr>
              <w:t>12</w:t>
            </w:r>
            <w:r w:rsidR="15A9A2E9"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w:t>
            </w:r>
            <w:r w:rsidR="1BAB27C0"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w:t>
            </w:r>
          </w:p>
        </w:tc>
      </w:tr>
      <w:tr w:rsidR="35C9064B" w14:paraId="37F6BCAD"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7FA415A7" w14:textId="02259450" w:rsidR="35C9064B" w:rsidRPr="007A216A" w:rsidRDefault="35C9064B" w:rsidP="667285CD">
            <w:pPr>
              <w:jc w:val="both"/>
              <w:rPr>
                <w:rFonts w:ascii="Palatino Linotype" w:eastAsia="Palatino Linotype" w:hAnsi="Palatino Linotype" w:cs="Palatino Linotype"/>
                <w:color w:val="000000" w:themeColor="text1"/>
              </w:rPr>
            </w:pPr>
            <w:r w:rsidRPr="007A216A">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2CF0C192" w14:textId="03887F09" w:rsidR="35C9064B" w:rsidRPr="007A216A" w:rsidRDefault="6A3ED377"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7A216A">
              <w:rPr>
                <w:rFonts w:ascii="Palatino Linotype" w:eastAsia="Palatino Linotype" w:hAnsi="Palatino Linotype" w:cs="Palatino Linotype"/>
              </w:rPr>
              <w:t>Relacionado con la Estrategia Nacional de Capacitación en Medio Ambiente, que incluye la formación técnica para el manejo de herramientas de monitoreo.</w:t>
            </w:r>
          </w:p>
        </w:tc>
      </w:tr>
      <w:tr w:rsidR="35C9064B" w14:paraId="7BF6C91A"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7B501846" w14:textId="4793AA60"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p w14:paraId="72BEEC8B" w14:textId="39E5990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5E8BA95D" w14:textId="2363787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4A819CAF" w14:textId="24833C9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387407B9" w14:textId="56E9FA0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09DF1D8C"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A70088B" w14:textId="77777777" w:rsidR="00A860F1" w:rsidRDefault="00A860F1"/>
        </w:tc>
        <w:tc>
          <w:tcPr>
            <w:tcW w:w="2854" w:type="dxa"/>
            <w:gridSpan w:val="2"/>
            <w:vMerge/>
            <w:vAlign w:val="center"/>
          </w:tcPr>
          <w:p w14:paraId="02DED6BE"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1CDF7493" w14:textId="4368338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A</w:t>
            </w:r>
            <w:r w:rsidR="2D491AE2" w:rsidRPr="667285CD">
              <w:rPr>
                <w:rFonts w:ascii="Palatino Linotype" w:eastAsia="Palatino Linotype" w:hAnsi="Palatino Linotype" w:cs="Palatino Linotype"/>
                <w:color w:val="000000" w:themeColor="text1"/>
                <w:lang w:val="es-ES"/>
              </w:rPr>
              <w:t>52</w:t>
            </w:r>
            <w:r w:rsidRPr="667285CD">
              <w:rPr>
                <w:rFonts w:ascii="Palatino Linotype" w:eastAsia="Palatino Linotype" w:hAnsi="Palatino Linotype" w:cs="Palatino Linotype"/>
                <w:color w:val="000000" w:themeColor="text1"/>
                <w:lang w:val="es-ES"/>
              </w:rPr>
              <w:t xml:space="preserve">.  Buscar y contratar a desarrollador de la capacitación. </w:t>
            </w:r>
          </w:p>
        </w:tc>
      </w:tr>
      <w:tr w:rsidR="35C9064B" w14:paraId="56995949" w14:textId="77777777" w:rsidTr="00C543B2">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FF52CC1" w14:textId="77777777" w:rsidR="00A860F1" w:rsidRDefault="00A860F1"/>
        </w:tc>
        <w:tc>
          <w:tcPr>
            <w:tcW w:w="2854" w:type="dxa"/>
            <w:gridSpan w:val="2"/>
            <w:vMerge/>
            <w:vAlign w:val="center"/>
          </w:tcPr>
          <w:p w14:paraId="142742D2"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6DDE1074" w14:textId="350360A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A</w:t>
            </w:r>
            <w:proofErr w:type="gramStart"/>
            <w:r w:rsidR="716DE2E6" w:rsidRPr="667285CD">
              <w:rPr>
                <w:rFonts w:ascii="Palatino Linotype" w:eastAsia="Palatino Linotype" w:hAnsi="Palatino Linotype" w:cs="Palatino Linotype"/>
                <w:lang w:val="es-ES"/>
              </w:rPr>
              <w:t>53</w:t>
            </w:r>
            <w:r w:rsidRPr="667285CD">
              <w:rPr>
                <w:rFonts w:ascii="Palatino Linotype" w:eastAsia="Palatino Linotype" w:hAnsi="Palatino Linotype" w:cs="Palatino Linotype"/>
                <w:lang w:val="es-ES"/>
              </w:rPr>
              <w:t xml:space="preserve"> .</w:t>
            </w:r>
            <w:proofErr w:type="gramEnd"/>
            <w:r w:rsidRPr="667285CD">
              <w:rPr>
                <w:rFonts w:ascii="Palatino Linotype" w:eastAsia="Palatino Linotype" w:hAnsi="Palatino Linotype" w:cs="Palatino Linotype"/>
                <w:lang w:val="es-ES"/>
              </w:rPr>
              <w:t xml:space="preserve"> Diseño de programa de capacitaciones</w:t>
            </w:r>
          </w:p>
        </w:tc>
      </w:tr>
      <w:tr w:rsidR="35C9064B" w14:paraId="0E9FE7A4" w14:textId="77777777" w:rsidTr="00C543B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373DEBF" w14:textId="77777777" w:rsidR="00A860F1" w:rsidRDefault="00A860F1"/>
        </w:tc>
        <w:tc>
          <w:tcPr>
            <w:tcW w:w="2854" w:type="dxa"/>
            <w:gridSpan w:val="2"/>
            <w:vMerge/>
            <w:vAlign w:val="center"/>
          </w:tcPr>
          <w:p w14:paraId="3C212136"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6BD46F23" w14:textId="0ED94E2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75B0C466" w:rsidRPr="667285CD">
              <w:rPr>
                <w:rFonts w:ascii="Palatino Linotype" w:eastAsia="Palatino Linotype" w:hAnsi="Palatino Linotype" w:cs="Palatino Linotype"/>
                <w:color w:val="000000" w:themeColor="text1"/>
              </w:rPr>
              <w:t>54</w:t>
            </w:r>
            <w:r w:rsidRPr="667285CD">
              <w:rPr>
                <w:rFonts w:ascii="Palatino Linotype" w:eastAsia="Palatino Linotype" w:hAnsi="Palatino Linotype" w:cs="Palatino Linotype"/>
                <w:color w:val="000000" w:themeColor="text1"/>
              </w:rPr>
              <w:t>.  Ejecución de talleres</w:t>
            </w:r>
          </w:p>
        </w:tc>
      </w:tr>
      <w:tr w:rsidR="35C9064B" w14:paraId="1C18AC89"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466D75A8" w14:textId="405E7F1E" w:rsidR="35C9064B" w:rsidRDefault="35C9064B" w:rsidP="007A216A">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52605E82" w14:textId="77777777" w:rsidTr="00C543B2">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FA4542F" w14:textId="3D7E4755"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5BBAC738" w14:textId="3D8C3AF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508F743E" w14:textId="77777777" w:rsidTr="00C543B2">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16408CB0" w14:textId="20B325E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c>
          <w:tcPr>
            <w:tcW w:w="4621" w:type="dxa"/>
            <w:gridSpan w:val="2"/>
            <w:tcBorders>
              <w:top w:val="single" w:sz="8" w:space="0" w:color="47D459"/>
              <w:left w:val="nil"/>
              <w:bottom w:val="single" w:sz="8" w:space="0" w:color="47D459"/>
              <w:right w:val="nil"/>
            </w:tcBorders>
            <w:tcMar>
              <w:left w:w="108" w:type="dxa"/>
              <w:right w:w="108" w:type="dxa"/>
            </w:tcMar>
          </w:tcPr>
          <w:p w14:paraId="1E4B3CC0" w14:textId="2A0298C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Informes técnicos, registros de alerta</w:t>
            </w:r>
          </w:p>
        </w:tc>
      </w:tr>
    </w:tbl>
    <w:p w14:paraId="39D7A774" w14:textId="60E6E291"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0" w:type="auto"/>
        <w:tblLayout w:type="fixed"/>
        <w:tblLook w:val="04A0" w:firstRow="1" w:lastRow="0" w:firstColumn="1" w:lastColumn="0" w:noHBand="0" w:noVBand="1"/>
      </w:tblPr>
      <w:tblGrid>
        <w:gridCol w:w="1560"/>
        <w:gridCol w:w="2835"/>
        <w:gridCol w:w="18"/>
        <w:gridCol w:w="236"/>
        <w:gridCol w:w="4366"/>
      </w:tblGrid>
      <w:tr w:rsidR="35C9064B" w14:paraId="72F649F3"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gridSpan w:val="5"/>
            <w:tcBorders>
              <w:left w:val="nil"/>
              <w:bottom w:val="single" w:sz="12" w:space="0" w:color="47D459"/>
              <w:right w:val="nil"/>
            </w:tcBorders>
            <w:tcMar>
              <w:left w:w="108" w:type="dxa"/>
              <w:right w:w="108" w:type="dxa"/>
            </w:tcMar>
          </w:tcPr>
          <w:p w14:paraId="5B7D46DB" w14:textId="01787BCC"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M17. Promover la participación en el monitoreo y difusión de la información recopilada.</w:t>
            </w:r>
          </w:p>
        </w:tc>
      </w:tr>
      <w:tr w:rsidR="35C9064B" w14:paraId="0725B62B"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14EC40FC" w14:textId="14565D9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3"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2B691CD2" w14:textId="441B2AE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43ABA0AF" w14:textId="6AE46C2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CONTENIDO</w:t>
            </w:r>
          </w:p>
        </w:tc>
      </w:tr>
      <w:tr w:rsidR="35C9064B" w14:paraId="786D5F1B"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6C169A3" w14:textId="00B90264"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3"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1C5727CC" w14:textId="62375D1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06A5A16B" w14:textId="0B26DDA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Involucrar activamente a la comunidad en la recopilación y difusión de datos hidrométricos para mejorar la transparencia y la participación en la gestión del agua.</w:t>
            </w:r>
          </w:p>
        </w:tc>
      </w:tr>
      <w:tr w:rsidR="35C9064B" w14:paraId="1C0E91C7"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9AD72B6" w14:textId="77777777" w:rsidR="00A860F1" w:rsidRDefault="00A860F1"/>
        </w:tc>
        <w:tc>
          <w:tcPr>
            <w:tcW w:w="2853"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C0D94B0" w14:textId="51DD920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06341842" w14:textId="18279E0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5FEAC977"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1888D0C" w14:textId="77777777" w:rsidR="00A860F1" w:rsidRDefault="00A860F1"/>
        </w:tc>
        <w:tc>
          <w:tcPr>
            <w:tcW w:w="2853" w:type="dxa"/>
            <w:gridSpan w:val="2"/>
            <w:tcBorders>
              <w:top w:val="single" w:sz="8" w:space="0" w:color="47D459"/>
              <w:left w:val="nil"/>
              <w:bottom w:val="single" w:sz="8" w:space="0" w:color="47D459"/>
              <w:right w:val="single" w:sz="8" w:space="0" w:color="47D459"/>
            </w:tcBorders>
            <w:tcMar>
              <w:left w:w="108" w:type="dxa"/>
              <w:right w:w="108" w:type="dxa"/>
            </w:tcMar>
          </w:tcPr>
          <w:p w14:paraId="189EAF0D" w14:textId="4309ACD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551454A9" w14:textId="7C55289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Baja participación en el seguimiento del monitoreo hidrométrico de nivel de agua instalado en macaya. Esto se evidencia en el reducido número de visitas a la página web del monitoreo. Por otro lado, la data registrada es un buen descriptor de la situación hídrica local, este antecedente pued</w:t>
            </w:r>
            <w:r w:rsidR="00A32C57">
              <w:rPr>
                <w:rFonts w:ascii="Palatino Linotype" w:eastAsia="Palatino Linotype" w:hAnsi="Palatino Linotype" w:cs="Palatino Linotype"/>
              </w:rPr>
              <w:t>e</w:t>
            </w:r>
            <w:r w:rsidRPr="667285CD">
              <w:rPr>
                <w:rFonts w:ascii="Palatino Linotype" w:eastAsia="Palatino Linotype" w:hAnsi="Palatino Linotype" w:cs="Palatino Linotype"/>
              </w:rPr>
              <w:t xml:space="preserve"> contribuir a las autoridades en la toma de decisiones, mitigación </w:t>
            </w:r>
            <w:r w:rsidR="00A32C57">
              <w:rPr>
                <w:rFonts w:ascii="Palatino Linotype" w:eastAsia="Palatino Linotype" w:hAnsi="Palatino Linotype" w:cs="Palatino Linotype"/>
              </w:rPr>
              <w:t>y/</w:t>
            </w:r>
            <w:r w:rsidRPr="667285CD">
              <w:rPr>
                <w:rFonts w:ascii="Palatino Linotype" w:eastAsia="Palatino Linotype" w:hAnsi="Palatino Linotype" w:cs="Palatino Linotype"/>
              </w:rPr>
              <w:t>o prevención ante eventos de escasez.</w:t>
            </w:r>
          </w:p>
          <w:p w14:paraId="2D259322" w14:textId="4936090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Desarrollo medio</w:t>
            </w:r>
            <w:r w:rsidR="00FD4891">
              <w:rPr>
                <w:rFonts w:ascii="Palatino Linotype" w:eastAsia="Palatino Linotype" w:hAnsi="Palatino Linotype" w:cs="Palatino Linotype"/>
                <w:color w:val="1F1F1F"/>
              </w:rPr>
              <w:t>, como una página web</w:t>
            </w:r>
            <w:r w:rsidRPr="667285CD">
              <w:rPr>
                <w:rFonts w:ascii="Palatino Linotype" w:eastAsia="Palatino Linotype" w:hAnsi="Palatino Linotype" w:cs="Palatino Linotype"/>
                <w:color w:val="1F1F1F"/>
              </w:rPr>
              <w:t xml:space="preserve"> o instancia de difusión de información, este puede ser el desarrollo de un o más talleres, un video o red social, compartida con todos los actores involucrados. El contenido debe enfocarse en reseña de forma sintética </w:t>
            </w:r>
            <w:r w:rsidR="00A32C57">
              <w:rPr>
                <w:rFonts w:ascii="Palatino Linotype" w:eastAsia="Palatino Linotype" w:hAnsi="Palatino Linotype" w:cs="Palatino Linotype"/>
                <w:color w:val="1F1F1F"/>
              </w:rPr>
              <w:t>d</w:t>
            </w:r>
            <w:r w:rsidRPr="667285CD">
              <w:rPr>
                <w:rFonts w:ascii="Palatino Linotype" w:eastAsia="Palatino Linotype" w:hAnsi="Palatino Linotype" w:cs="Palatino Linotype"/>
                <w:color w:val="1F1F1F"/>
              </w:rPr>
              <w:t xml:space="preserve">el sistema de monitoreo, comentar sus objetivos, alcances y mecanismo por los cuales se puede acceder a los datos con énfasis en la interpretación de la información.  </w:t>
            </w:r>
          </w:p>
        </w:tc>
      </w:tr>
      <w:tr w:rsidR="35C9064B" w14:paraId="1D5C47BE"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6F06BE3" w14:textId="77777777" w:rsidR="00A860F1" w:rsidRDefault="00A860F1"/>
        </w:tc>
        <w:tc>
          <w:tcPr>
            <w:tcW w:w="2853"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75D6CAA" w14:textId="35B3564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E9805FA" w14:textId="48AB7530"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0492098D"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9AD5F04" w14:textId="77777777" w:rsidR="00A860F1" w:rsidRDefault="00A860F1"/>
        </w:tc>
        <w:tc>
          <w:tcPr>
            <w:tcW w:w="2853" w:type="dxa"/>
            <w:gridSpan w:val="2"/>
            <w:tcBorders>
              <w:top w:val="single" w:sz="8" w:space="0" w:color="47D459"/>
              <w:left w:val="nil"/>
              <w:bottom w:val="single" w:sz="8" w:space="0" w:color="47D459"/>
              <w:right w:val="single" w:sz="8" w:space="0" w:color="47D459"/>
            </w:tcBorders>
            <w:tcMar>
              <w:left w:w="108" w:type="dxa"/>
              <w:right w:w="108" w:type="dxa"/>
            </w:tcMar>
          </w:tcPr>
          <w:p w14:paraId="7E3288AC" w14:textId="702EE80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28DAD863" w14:textId="56E4636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Ministerio del Medio Ambiente y Fondos estatales, sector privado, academia u </w:t>
            </w:r>
            <w:proofErr w:type="spellStart"/>
            <w:r w:rsidRPr="667285CD">
              <w:rPr>
                <w:rFonts w:ascii="Palatino Linotype" w:eastAsia="Palatino Linotype" w:hAnsi="Palatino Linotype" w:cs="Palatino Linotype"/>
                <w:color w:val="000000" w:themeColor="text1"/>
                <w:lang w:val="es-ES"/>
              </w:rPr>
              <w:t>ONGs</w:t>
            </w:r>
            <w:proofErr w:type="spellEnd"/>
          </w:p>
        </w:tc>
      </w:tr>
      <w:tr w:rsidR="35C9064B" w14:paraId="748E2EDA"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5CFAE25" w14:textId="77777777" w:rsidR="00A860F1" w:rsidRDefault="00A860F1"/>
        </w:tc>
        <w:tc>
          <w:tcPr>
            <w:tcW w:w="2853"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960CE1B" w14:textId="389B23D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56916FC" w14:textId="5486FA4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permanentes y periódicos, Organizaciones territoriales, municipio, SENAPRED, DOH o academia.</w:t>
            </w:r>
          </w:p>
        </w:tc>
      </w:tr>
      <w:tr w:rsidR="35C9064B" w14:paraId="083AA1F1"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018BE7F" w14:textId="77777777" w:rsidR="00A860F1" w:rsidRDefault="00A860F1"/>
        </w:tc>
        <w:tc>
          <w:tcPr>
            <w:tcW w:w="2853" w:type="dxa"/>
            <w:gridSpan w:val="2"/>
            <w:tcBorders>
              <w:top w:val="single" w:sz="8" w:space="0" w:color="47D459"/>
              <w:left w:val="nil"/>
              <w:bottom w:val="single" w:sz="8" w:space="0" w:color="47D459"/>
              <w:right w:val="single" w:sz="8" w:space="0" w:color="47D459"/>
            </w:tcBorders>
            <w:tcMar>
              <w:left w:w="108" w:type="dxa"/>
              <w:right w:w="108" w:type="dxa"/>
            </w:tcMar>
          </w:tcPr>
          <w:p w14:paraId="745121CB" w14:textId="48E0D8F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374FE607" w14:textId="2BB764CF" w:rsidR="257AA2D5" w:rsidRDefault="2FB31C0A"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Seis</w:t>
            </w:r>
            <w:r w:rsidR="780088EC" w:rsidRPr="667285CD">
              <w:rPr>
                <w:rFonts w:ascii="Palatino Linotype" w:eastAsia="Palatino Linotype" w:hAnsi="Palatino Linotype" w:cs="Palatino Linotype"/>
              </w:rPr>
              <w:t xml:space="preserve"> </w:t>
            </w:r>
            <w:r w:rsidR="17AA88BA" w:rsidRPr="667285CD">
              <w:rPr>
                <w:rFonts w:ascii="Palatino Linotype" w:eastAsia="Palatino Linotype" w:hAnsi="Palatino Linotype" w:cs="Palatino Linotype"/>
              </w:rPr>
              <w:t>(6)</w:t>
            </w:r>
            <w:r w:rsidR="35C9064B" w:rsidRPr="667285CD">
              <w:rPr>
                <w:rFonts w:ascii="Palatino Linotype" w:eastAsia="Palatino Linotype" w:hAnsi="Palatino Linotype" w:cs="Palatino Linotype"/>
              </w:rPr>
              <w:t xml:space="preserve"> meses</w:t>
            </w:r>
            <w:r w:rsidR="319E9F1F" w:rsidRPr="667285CD">
              <w:rPr>
                <w:rFonts w:ascii="Palatino Linotype" w:eastAsia="Palatino Linotype" w:hAnsi="Palatino Linotype" w:cs="Palatino Linotype"/>
              </w:rPr>
              <w:t>.</w:t>
            </w:r>
          </w:p>
        </w:tc>
      </w:tr>
      <w:tr w:rsidR="35C9064B" w14:paraId="55814B52"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0C149313" w14:textId="34EF20F5" w:rsidR="35C9064B" w:rsidRDefault="35C9064B" w:rsidP="667285CD">
            <w:pPr>
              <w:jc w:val="both"/>
              <w:rPr>
                <w:rFonts w:ascii="Palatino Linotype" w:eastAsia="Palatino Linotype" w:hAnsi="Palatino Linotype" w:cs="Palatino Linotype"/>
                <w:color w:val="000000" w:themeColor="text1"/>
                <w:sz w:val="20"/>
                <w:szCs w:val="20"/>
              </w:rPr>
            </w:pPr>
            <w:r w:rsidRPr="667285CD">
              <w:rPr>
                <w:rFonts w:ascii="Palatino Linotype" w:eastAsia="Palatino Linotype" w:hAnsi="Palatino Linotype" w:cs="Palatino Linotype"/>
                <w:color w:val="000000" w:themeColor="text1"/>
                <w:sz w:val="20"/>
                <w:szCs w:val="20"/>
              </w:rPr>
              <w:t>Sinergias de la medida</w:t>
            </w:r>
          </w:p>
        </w:tc>
        <w:tc>
          <w:tcPr>
            <w:tcW w:w="7455"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3E21985" w14:textId="3D2E1358" w:rsidR="35C9064B" w:rsidRDefault="22A309CF"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sz w:val="20"/>
                <w:szCs w:val="20"/>
              </w:rPr>
            </w:pPr>
            <w:r w:rsidRPr="667285CD">
              <w:rPr>
                <w:rFonts w:ascii="Palatino Linotype" w:eastAsia="Palatino Linotype" w:hAnsi="Palatino Linotype" w:cs="Palatino Linotype"/>
                <w:sz w:val="20"/>
                <w:szCs w:val="20"/>
              </w:rPr>
              <w:t xml:space="preserve">Sinergia con el Sistema Nacional de Información Ambiental (SINIA), que fomenta la transparencia y el acceso a la información </w:t>
            </w:r>
            <w:r w:rsidR="00FD4891" w:rsidRPr="667285CD">
              <w:rPr>
                <w:rFonts w:ascii="Palatino Linotype" w:eastAsia="Palatino Linotype" w:hAnsi="Palatino Linotype" w:cs="Palatino Linotype"/>
                <w:sz w:val="20"/>
                <w:szCs w:val="20"/>
              </w:rPr>
              <w:t>ambiental</w:t>
            </w:r>
            <w:r w:rsidR="00FD4891">
              <w:rPr>
                <w:rFonts w:ascii="Palatino Linotype" w:eastAsia="Palatino Linotype" w:hAnsi="Palatino Linotype" w:cs="Palatino Linotype"/>
                <w:sz w:val="20"/>
                <w:szCs w:val="20"/>
              </w:rPr>
              <w:t xml:space="preserve"> y tratado de Escazú</w:t>
            </w:r>
          </w:p>
        </w:tc>
      </w:tr>
      <w:tr w:rsidR="35C9064B" w14:paraId="43FE933D"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147AD06A" w14:textId="276DA213"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853"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78C563CC" w14:textId="72DDA7A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2AAEB9A3" w14:textId="1590B95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5C6C3AE3" w14:textId="7EAD052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Acciones </w:t>
            </w:r>
          </w:p>
        </w:tc>
      </w:tr>
      <w:tr w:rsidR="35C9064B" w14:paraId="00C81C2E"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627FC98" w14:textId="77777777" w:rsidR="00A860F1" w:rsidRDefault="00A860F1"/>
        </w:tc>
        <w:tc>
          <w:tcPr>
            <w:tcW w:w="2853" w:type="dxa"/>
            <w:gridSpan w:val="2"/>
            <w:vMerge/>
            <w:vAlign w:val="center"/>
          </w:tcPr>
          <w:p w14:paraId="0FE5B971"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77EDABAD" w14:textId="04FB4982" w:rsidR="1A5DED39" w:rsidRDefault="60D301D2"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lang w:val="es-ES"/>
              </w:rPr>
              <w:t xml:space="preserve">A55. </w:t>
            </w:r>
            <w:r w:rsidR="60E70A84" w:rsidRPr="667285CD">
              <w:rPr>
                <w:rFonts w:ascii="Palatino Linotype" w:eastAsia="Palatino Linotype" w:hAnsi="Palatino Linotype" w:cs="Palatino Linotype"/>
                <w:color w:val="000000" w:themeColor="text1"/>
                <w:lang w:val="es-ES"/>
              </w:rPr>
              <w:t>Realizar capacitaciones la interpretación de los datos y uso de datos.</w:t>
            </w:r>
          </w:p>
        </w:tc>
      </w:tr>
      <w:tr w:rsidR="35C9064B" w14:paraId="09F57796"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FB5D074" w14:textId="77777777" w:rsidR="00A860F1" w:rsidRDefault="00A860F1"/>
        </w:tc>
        <w:tc>
          <w:tcPr>
            <w:tcW w:w="2853" w:type="dxa"/>
            <w:gridSpan w:val="2"/>
            <w:vMerge/>
            <w:vAlign w:val="center"/>
          </w:tcPr>
          <w:p w14:paraId="738EC06F"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730D5319" w14:textId="5FB5D4B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786B3815" w:rsidRPr="667285CD">
              <w:rPr>
                <w:rFonts w:ascii="Palatino Linotype" w:eastAsia="Palatino Linotype" w:hAnsi="Palatino Linotype" w:cs="Palatino Linotype"/>
              </w:rPr>
              <w:t>56</w:t>
            </w:r>
            <w:r w:rsidRPr="667285CD">
              <w:rPr>
                <w:rFonts w:ascii="Palatino Linotype" w:eastAsia="Palatino Linotype" w:hAnsi="Palatino Linotype" w:cs="Palatino Linotype"/>
              </w:rPr>
              <w:t>. Generar y difundir manuales de uso de los sistemas de monitoreo</w:t>
            </w:r>
          </w:p>
        </w:tc>
      </w:tr>
      <w:tr w:rsidR="35C9064B" w14:paraId="5FE79EAD"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gridSpan w:val="5"/>
            <w:tcBorders>
              <w:top w:val="nil"/>
              <w:left w:val="nil"/>
              <w:bottom w:val="single" w:sz="8" w:space="0" w:color="47D459"/>
              <w:right w:val="nil"/>
            </w:tcBorders>
            <w:shd w:val="clear" w:color="auto" w:fill="C1F0C7"/>
            <w:tcMar>
              <w:left w:w="108" w:type="dxa"/>
              <w:right w:w="108" w:type="dxa"/>
            </w:tcMar>
          </w:tcPr>
          <w:p w14:paraId="66EA714C" w14:textId="20843432" w:rsidR="35C9064B" w:rsidRDefault="35C9064B" w:rsidP="007A216A">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318010CF"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05D8268E" w14:textId="1A562DA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620" w:type="dxa"/>
            <w:gridSpan w:val="3"/>
            <w:tcBorders>
              <w:top w:val="nil"/>
              <w:left w:val="nil"/>
              <w:bottom w:val="single" w:sz="8" w:space="0" w:color="47D459"/>
              <w:right w:val="nil"/>
            </w:tcBorders>
            <w:tcMar>
              <w:left w:w="108" w:type="dxa"/>
              <w:right w:w="108" w:type="dxa"/>
            </w:tcMar>
          </w:tcPr>
          <w:p w14:paraId="7EC13EA6" w14:textId="1B30BD1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59920F70"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CCD1292" w14:textId="075188DF"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Aumento de número de visitas realizadas a la página web.</w:t>
            </w:r>
          </w:p>
          <w:p w14:paraId="63CD6348" w14:textId="2367DEC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Anticipación de los eventos de escasez, aumentando la capacidad de respuesta.</w:t>
            </w:r>
          </w:p>
          <w:p w14:paraId="1BF3F5DB" w14:textId="35F9CF5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Mejora en la respuesta de prevención y mitigación ante eventos de escasez</w:t>
            </w:r>
            <w:r w:rsidR="00FD4891">
              <w:rPr>
                <w:rFonts w:ascii="Palatino Linotype" w:eastAsia="Palatino Linotype" w:hAnsi="Palatino Linotype" w:cs="Palatino Linotype"/>
                <w:color w:val="000000" w:themeColor="text1"/>
              </w:rPr>
              <w:t>.</w:t>
            </w:r>
          </w:p>
        </w:tc>
        <w:tc>
          <w:tcPr>
            <w:tcW w:w="4620" w:type="dxa"/>
            <w:gridSpan w:val="3"/>
            <w:tcBorders>
              <w:top w:val="single" w:sz="8" w:space="0" w:color="47D459"/>
              <w:left w:val="nil"/>
              <w:bottom w:val="single" w:sz="8" w:space="0" w:color="47D459"/>
              <w:right w:val="nil"/>
            </w:tcBorders>
            <w:shd w:val="clear" w:color="auto" w:fill="C1F0C7"/>
            <w:tcMar>
              <w:left w:w="108" w:type="dxa"/>
              <w:right w:w="108" w:type="dxa"/>
            </w:tcMar>
          </w:tcPr>
          <w:p w14:paraId="60FF89CA" w14:textId="64E18FD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En el caso de realizar talleres: Lista de asistente, reporte de capacitación. </w:t>
            </w:r>
          </w:p>
          <w:p w14:paraId="2F048265" w14:textId="4A4D3DE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Material de difusión y contenidos tratados.  </w:t>
            </w:r>
          </w:p>
          <w:p w14:paraId="103147EB" w14:textId="4EEC781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Correo de contacto de los actores del sector público involucrados.</w:t>
            </w:r>
          </w:p>
        </w:tc>
      </w:tr>
      <w:tr w:rsidR="35C9064B" w14:paraId="5B65A167"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50396924" w14:textId="317EDEBE" w:rsidR="35C9064B" w:rsidRDefault="35C9064B" w:rsidP="667285CD">
            <w:pPr>
              <w:jc w:val="both"/>
              <w:rPr>
                <w:rFonts w:ascii="Palatino Linotype" w:eastAsia="Palatino Linotype" w:hAnsi="Palatino Linotype" w:cs="Palatino Linotype"/>
              </w:rPr>
            </w:pPr>
          </w:p>
        </w:tc>
        <w:tc>
          <w:tcPr>
            <w:tcW w:w="2853" w:type="dxa"/>
            <w:gridSpan w:val="2"/>
            <w:tcBorders>
              <w:top w:val="nil"/>
              <w:left w:val="nil"/>
              <w:bottom w:val="nil"/>
              <w:right w:val="nil"/>
            </w:tcBorders>
            <w:vAlign w:val="center"/>
          </w:tcPr>
          <w:p w14:paraId="00FD4490" w14:textId="148A34C5"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236" w:type="dxa"/>
            <w:tcBorders>
              <w:top w:val="nil"/>
              <w:left w:val="nil"/>
              <w:bottom w:val="nil"/>
              <w:right w:val="nil"/>
            </w:tcBorders>
            <w:vAlign w:val="center"/>
          </w:tcPr>
          <w:p w14:paraId="6A4A37C0" w14:textId="4A37227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32DFA8F6" w14:textId="7FBC489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02EF8272" w14:textId="1B2356CB"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26C30ACB"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3DC013A1" w14:textId="7F1335E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M18. Robustecer sistemas de monitoreo hídrico.</w:t>
            </w:r>
          </w:p>
        </w:tc>
      </w:tr>
      <w:tr w:rsidR="35C9064B" w14:paraId="206A7E3B"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64D0AC4B" w14:textId="32708C6B"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1532FF86" w14:textId="24E3661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55D14391" w14:textId="0B63C9A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6B0586DB"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6D82FE9E" w14:textId="5AC84E0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70BF450D" w14:textId="5A94A68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7F5D97E9" w14:textId="469618E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Mejorar la capacidad de monitoreo de los recursos hídricos para una mejor gestión y </w:t>
            </w:r>
            <w:r w:rsidR="00A32C57">
              <w:rPr>
                <w:rFonts w:ascii="Palatino Linotype" w:eastAsia="Palatino Linotype" w:hAnsi="Palatino Linotype" w:cs="Palatino Linotype"/>
              </w:rPr>
              <w:t xml:space="preserve">promover una </w:t>
            </w:r>
            <w:r w:rsidRPr="667285CD">
              <w:rPr>
                <w:rFonts w:ascii="Palatino Linotype" w:eastAsia="Palatino Linotype" w:hAnsi="Palatino Linotype" w:cs="Palatino Linotype"/>
              </w:rPr>
              <w:t>toma de decisiones informadas.</w:t>
            </w:r>
          </w:p>
        </w:tc>
      </w:tr>
      <w:tr w:rsidR="35C9064B" w14:paraId="7627137A"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D5BA6C5"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E5E2CDE" w14:textId="549BD72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86423F7" w14:textId="70BF6ED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3D7D0D41"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15B65DD"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49F6B318" w14:textId="61B6B35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52CD385D" w14:textId="5A6DB82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lang w:val="es-ES"/>
              </w:rPr>
            </w:pPr>
            <w:r w:rsidRPr="667285CD">
              <w:rPr>
                <w:rFonts w:ascii="Palatino Linotype" w:eastAsia="Palatino Linotype" w:hAnsi="Palatino Linotype" w:cs="Palatino Linotype"/>
                <w:color w:val="1F1F1F"/>
                <w:lang w:val="es-ES"/>
              </w:rPr>
              <w:t>Se evidencia una reducción en la disponibilidad de agua para uso agrícola y consumo humano principalmente por efectos de la sequía. Esta medida busca optimizar el uso del agua mediante la instalación de un sistema tecnológico de monitoreo de la humedad del suelo, calidad de agua, flujo y nivel en los estanques, pozos o fuentes naturales mediante la implementación de nuevas tecnologías y fortalecimiento de los sistemas de monitoreo existentes para obtener datos precisos y en tiempo real sobre los recursos hídricos, lo que permitirá estimar el balance hídrico, definir estrategias de riego y distribución más eficiente</w:t>
            </w:r>
            <w:r w:rsidR="007A216A">
              <w:rPr>
                <w:rFonts w:ascii="Palatino Linotype" w:eastAsia="Palatino Linotype" w:hAnsi="Palatino Linotype" w:cs="Palatino Linotype"/>
                <w:color w:val="1F1F1F"/>
                <w:lang w:val="es-ES"/>
              </w:rPr>
              <w:t>,</w:t>
            </w:r>
            <w:r w:rsidRPr="667285CD">
              <w:rPr>
                <w:rFonts w:ascii="Palatino Linotype" w:eastAsia="Palatino Linotype" w:hAnsi="Palatino Linotype" w:cs="Palatino Linotype"/>
                <w:color w:val="1F1F1F"/>
                <w:lang w:val="es-ES"/>
              </w:rPr>
              <w:t xml:space="preserve"> adaptado a las necesidades locales. </w:t>
            </w:r>
          </w:p>
        </w:tc>
      </w:tr>
      <w:tr w:rsidR="35C9064B" w14:paraId="73C04471"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40113C7"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D19ADB3" w14:textId="0C6976E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04950AC" w14:textId="3759AFF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0BA2D38B"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43DCD62"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B7CB0A6" w14:textId="47ABD2F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0A7F3442" w14:textId="60569C8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Sector público o privado, </w:t>
            </w:r>
            <w:proofErr w:type="spellStart"/>
            <w:r w:rsidRPr="667285CD">
              <w:rPr>
                <w:rFonts w:ascii="Palatino Linotype" w:eastAsia="Palatino Linotype" w:hAnsi="Palatino Linotype" w:cs="Palatino Linotype"/>
                <w:color w:val="000000" w:themeColor="text1"/>
                <w:lang w:val="es-ES"/>
              </w:rPr>
              <w:t>ONGs</w:t>
            </w:r>
            <w:proofErr w:type="spellEnd"/>
            <w:r w:rsidRPr="667285CD">
              <w:rPr>
                <w:rFonts w:ascii="Palatino Linotype" w:eastAsia="Palatino Linotype" w:hAnsi="Palatino Linotype" w:cs="Palatino Linotype"/>
                <w:color w:val="000000" w:themeColor="text1"/>
                <w:lang w:val="es-ES"/>
              </w:rPr>
              <w:t>, instituciones académicas</w:t>
            </w:r>
            <w:r w:rsidR="513661E4" w:rsidRPr="667285CD">
              <w:rPr>
                <w:rFonts w:ascii="Palatino Linotype" w:eastAsia="Palatino Linotype" w:hAnsi="Palatino Linotype" w:cs="Palatino Linotype"/>
                <w:color w:val="000000" w:themeColor="text1"/>
                <w:lang w:val="es-ES"/>
              </w:rPr>
              <w:t>.</w:t>
            </w:r>
          </w:p>
        </w:tc>
      </w:tr>
      <w:tr w:rsidR="35C9064B" w14:paraId="3A150185"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7A3CC2B"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E2B07D9" w14:textId="3AD9741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544DBD0C" w14:textId="4B133C4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Comunidad de agricultores, INDAP, DGA, Organizaciones territoriales, municipio, sector agrícola.</w:t>
            </w:r>
          </w:p>
        </w:tc>
      </w:tr>
      <w:tr w:rsidR="35C9064B" w14:paraId="00F83EA2"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single" w:sz="8" w:space="0" w:color="47D459"/>
              <w:right w:val="single" w:sz="8" w:space="0" w:color="47D459"/>
            </w:tcBorders>
            <w:tcMar>
              <w:left w:w="108" w:type="dxa"/>
              <w:right w:w="108" w:type="dxa"/>
            </w:tcMar>
          </w:tcPr>
          <w:p w14:paraId="0D1DCED5" w14:textId="4F5F6385" w:rsidR="35C9064B" w:rsidRDefault="35C9064B" w:rsidP="667285CD">
            <w:pPr>
              <w:jc w:val="both"/>
              <w:rPr>
                <w:rFonts w:ascii="Palatino Linotype" w:eastAsia="Palatino Linotype" w:hAnsi="Palatino Linotype" w:cs="Palatino Linotype"/>
              </w:rPr>
            </w:pPr>
          </w:p>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070F9F3A" w14:textId="4AD6ABE2" w:rsidR="7165A277" w:rsidRDefault="06B18403"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Duración</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4BF7688" w14:textId="75D7519A" w:rsidR="2FF118AA" w:rsidRDefault="552FDA62"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lang w:val="es-ES"/>
              </w:rPr>
              <w:t>Seis (6) meses de ejecución y continuidad indefinida.</w:t>
            </w:r>
          </w:p>
        </w:tc>
      </w:tr>
      <w:tr w:rsidR="35C9064B" w14:paraId="68F46BB2"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tcMar>
              <w:left w:w="108" w:type="dxa"/>
              <w:right w:w="108" w:type="dxa"/>
            </w:tcMar>
          </w:tcPr>
          <w:p w14:paraId="290641E1" w14:textId="5B7F32E0" w:rsidR="35C9064B" w:rsidRPr="007A216A" w:rsidRDefault="35C9064B" w:rsidP="667285CD">
            <w:pPr>
              <w:jc w:val="both"/>
              <w:rPr>
                <w:rFonts w:ascii="Palatino Linotype" w:eastAsia="Palatino Linotype" w:hAnsi="Palatino Linotype" w:cs="Palatino Linotype"/>
              </w:rPr>
            </w:pPr>
            <w:r w:rsidRPr="007A216A">
              <w:rPr>
                <w:rFonts w:ascii="Palatino Linotype" w:eastAsia="Palatino Linotype" w:hAnsi="Palatino Linotype" w:cs="Palatino Linotype"/>
              </w:rPr>
              <w:t>Sinergias de la medida</w:t>
            </w:r>
          </w:p>
        </w:tc>
        <w:tc>
          <w:tcPr>
            <w:tcW w:w="7456" w:type="dxa"/>
            <w:gridSpan w:val="3"/>
            <w:tcBorders>
              <w:top w:val="single" w:sz="8" w:space="0" w:color="47D459"/>
              <w:left w:val="single" w:sz="8" w:space="0" w:color="47D459"/>
              <w:bottom w:val="single" w:sz="8" w:space="0" w:color="47D459"/>
              <w:right w:val="nil"/>
            </w:tcBorders>
            <w:tcMar>
              <w:left w:w="108" w:type="dxa"/>
              <w:right w:w="108" w:type="dxa"/>
            </w:tcMar>
          </w:tcPr>
          <w:p w14:paraId="0B311A45" w14:textId="08544F2F" w:rsidR="35C9064B" w:rsidRPr="007A216A" w:rsidRDefault="0632CF15"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7A216A">
              <w:rPr>
                <w:rFonts w:ascii="Palatino Linotype" w:eastAsia="Palatino Linotype" w:hAnsi="Palatino Linotype" w:cs="Palatino Linotype"/>
              </w:rPr>
              <w:t>Conexión con el Plan Nacional de Recursos Hídricos, que incluye el fortalecimiento de sistemas de monitoreo para una mejor gestión del recurso.</w:t>
            </w:r>
          </w:p>
        </w:tc>
      </w:tr>
      <w:tr w:rsidR="35C9064B" w14:paraId="4B905233"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D89298E" w14:textId="6C4C45B3"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Planificación de la medida</w:t>
            </w:r>
          </w:p>
        </w:tc>
        <w:tc>
          <w:tcPr>
            <w:tcW w:w="2854" w:type="dxa"/>
            <w:gridSpan w:val="2"/>
            <w:vMerge w:val="restart"/>
            <w:tcBorders>
              <w:top w:val="single" w:sz="8" w:space="0" w:color="47D459"/>
              <w:left w:val="single" w:sz="8" w:space="0" w:color="47D459"/>
              <w:bottom w:val="single" w:sz="8" w:space="0" w:color="47D459"/>
              <w:right w:val="single" w:sz="8" w:space="0" w:color="47D459"/>
            </w:tcBorders>
            <w:shd w:val="clear" w:color="auto" w:fill="C1F0C7"/>
            <w:tcMar>
              <w:left w:w="108" w:type="dxa"/>
              <w:right w:w="108" w:type="dxa"/>
            </w:tcMar>
          </w:tcPr>
          <w:p w14:paraId="2C7C33B1" w14:textId="0738487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Cronograma</w:t>
            </w:r>
          </w:p>
          <w:p w14:paraId="748DCB22" w14:textId="58C1A89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Implementación</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10F164B7" w14:textId="75B96D4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 xml:space="preserve">Acciones </w:t>
            </w:r>
          </w:p>
        </w:tc>
      </w:tr>
      <w:tr w:rsidR="35C9064B" w14:paraId="013CDA45"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C398582" w14:textId="77777777" w:rsidR="00A860F1" w:rsidRDefault="00A860F1"/>
        </w:tc>
        <w:tc>
          <w:tcPr>
            <w:tcW w:w="2854" w:type="dxa"/>
            <w:gridSpan w:val="2"/>
            <w:vMerge/>
            <w:vAlign w:val="center"/>
          </w:tcPr>
          <w:p w14:paraId="7AEB5A43"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53031E99" w14:textId="0E82B59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A</w:t>
            </w:r>
            <w:r w:rsidR="24C445F2" w:rsidRPr="667285CD">
              <w:rPr>
                <w:rFonts w:ascii="Palatino Linotype" w:eastAsia="Palatino Linotype" w:hAnsi="Palatino Linotype" w:cs="Palatino Linotype"/>
                <w:lang w:val="es-ES"/>
              </w:rPr>
              <w:t>5</w:t>
            </w:r>
            <w:r w:rsidR="4BC6F8B4" w:rsidRPr="667285CD">
              <w:rPr>
                <w:rFonts w:ascii="Palatino Linotype" w:eastAsia="Palatino Linotype" w:hAnsi="Palatino Linotype" w:cs="Palatino Linotype"/>
                <w:lang w:val="es-ES"/>
              </w:rPr>
              <w:t>7</w:t>
            </w:r>
            <w:r w:rsidRPr="667285CD">
              <w:rPr>
                <w:rFonts w:ascii="Palatino Linotype" w:eastAsia="Palatino Linotype" w:hAnsi="Palatino Linotype" w:cs="Palatino Linotype"/>
                <w:lang w:val="es-ES"/>
              </w:rPr>
              <w:t>. Evaluar y diseñar la instalación de nuevos sistemas de senso</w:t>
            </w:r>
            <w:r w:rsidR="00FD4891">
              <w:rPr>
                <w:rFonts w:ascii="Palatino Linotype" w:eastAsia="Palatino Linotype" w:hAnsi="Palatino Linotype" w:cs="Palatino Linotype"/>
                <w:lang w:val="es-ES"/>
              </w:rPr>
              <w:t>res.</w:t>
            </w:r>
          </w:p>
        </w:tc>
      </w:tr>
      <w:tr w:rsidR="35C9064B" w14:paraId="72979D70"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9C99BED" w14:textId="77777777" w:rsidR="00A860F1" w:rsidRDefault="00A860F1"/>
        </w:tc>
        <w:tc>
          <w:tcPr>
            <w:tcW w:w="2854" w:type="dxa"/>
            <w:gridSpan w:val="2"/>
            <w:vMerge/>
            <w:vAlign w:val="center"/>
          </w:tcPr>
          <w:p w14:paraId="40A9C843"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038E7842" w14:textId="1133C394" w:rsidR="2703024E" w:rsidRDefault="5A4AA47C"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35C9064B" w:rsidRPr="667285CD">
              <w:rPr>
                <w:rFonts w:ascii="Palatino Linotype" w:eastAsia="Palatino Linotype" w:hAnsi="Palatino Linotype" w:cs="Palatino Linotype"/>
                <w:color w:val="000000" w:themeColor="text1"/>
              </w:rPr>
              <w:t>5</w:t>
            </w:r>
            <w:r w:rsidR="28DC00A9" w:rsidRPr="667285CD">
              <w:rPr>
                <w:rFonts w:ascii="Palatino Linotype" w:eastAsia="Palatino Linotype" w:hAnsi="Palatino Linotype" w:cs="Palatino Linotype"/>
                <w:color w:val="000000" w:themeColor="text1"/>
              </w:rPr>
              <w:t>8</w:t>
            </w:r>
            <w:r w:rsidR="35C9064B" w:rsidRPr="667285CD">
              <w:rPr>
                <w:rFonts w:ascii="Palatino Linotype" w:eastAsia="Palatino Linotype" w:hAnsi="Palatino Linotype" w:cs="Palatino Linotype"/>
                <w:color w:val="000000" w:themeColor="text1"/>
              </w:rPr>
              <w:t xml:space="preserve">. </w:t>
            </w:r>
            <w:r w:rsidR="00A32C57">
              <w:rPr>
                <w:rFonts w:ascii="Palatino Linotype" w:eastAsia="Palatino Linotype" w:hAnsi="Palatino Linotype" w:cs="Palatino Linotype"/>
                <w:color w:val="000000" w:themeColor="text1"/>
              </w:rPr>
              <w:t>Diseño</w:t>
            </w:r>
            <w:r w:rsidR="00A32C57" w:rsidRPr="667285CD">
              <w:rPr>
                <w:rFonts w:ascii="Palatino Linotype" w:eastAsia="Palatino Linotype" w:hAnsi="Palatino Linotype" w:cs="Palatino Linotype"/>
                <w:color w:val="000000" w:themeColor="text1"/>
              </w:rPr>
              <w:t xml:space="preserve"> </w:t>
            </w:r>
            <w:r w:rsidR="35C9064B" w:rsidRPr="667285CD">
              <w:rPr>
                <w:rFonts w:ascii="Palatino Linotype" w:eastAsia="Palatino Linotype" w:hAnsi="Palatino Linotype" w:cs="Palatino Linotype"/>
                <w:color w:val="000000" w:themeColor="text1"/>
              </w:rPr>
              <w:t xml:space="preserve">de un sistema de visualización y descarga de datos que permita realizar un </w:t>
            </w:r>
            <w:r w:rsidR="35C9064B" w:rsidRPr="667285CD">
              <w:rPr>
                <w:rFonts w:ascii="Palatino Linotype" w:eastAsia="Palatino Linotype" w:hAnsi="Palatino Linotype" w:cs="Palatino Linotype"/>
                <w:color w:val="000000" w:themeColor="text1"/>
              </w:rPr>
              <w:lastRenderedPageBreak/>
              <w:t>seguimiento a las variables monitoreadas de forma remota</w:t>
            </w:r>
            <w:r w:rsidR="680E7FCC" w:rsidRPr="667285CD">
              <w:rPr>
                <w:rFonts w:ascii="Palatino Linotype" w:eastAsia="Palatino Linotype" w:hAnsi="Palatino Linotype" w:cs="Palatino Linotype"/>
                <w:color w:val="000000" w:themeColor="text1"/>
              </w:rPr>
              <w:t>.</w:t>
            </w:r>
          </w:p>
        </w:tc>
      </w:tr>
      <w:tr w:rsidR="35C9064B" w14:paraId="7BED7010"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BFF4487" w14:textId="77777777" w:rsidR="00A860F1" w:rsidRDefault="00A860F1"/>
        </w:tc>
        <w:tc>
          <w:tcPr>
            <w:tcW w:w="2854" w:type="dxa"/>
            <w:gridSpan w:val="2"/>
            <w:vMerge/>
            <w:vAlign w:val="center"/>
          </w:tcPr>
          <w:p w14:paraId="297C5EE2"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13868929" w14:textId="4B1E21C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1F08BDC9" w:rsidRPr="667285CD">
              <w:rPr>
                <w:rFonts w:ascii="Palatino Linotype" w:eastAsia="Palatino Linotype" w:hAnsi="Palatino Linotype" w:cs="Palatino Linotype"/>
              </w:rPr>
              <w:t>5</w:t>
            </w:r>
            <w:r w:rsidR="42CCA2A7" w:rsidRPr="667285CD">
              <w:rPr>
                <w:rFonts w:ascii="Palatino Linotype" w:eastAsia="Palatino Linotype" w:hAnsi="Palatino Linotype" w:cs="Palatino Linotype"/>
              </w:rPr>
              <w:t>9</w:t>
            </w:r>
            <w:r w:rsidRPr="667285CD">
              <w:rPr>
                <w:rFonts w:ascii="Palatino Linotype" w:eastAsia="Palatino Linotype" w:hAnsi="Palatino Linotype" w:cs="Palatino Linotype"/>
              </w:rPr>
              <w:t xml:space="preserve">. Realizar capacitación sobre el uso, </w:t>
            </w:r>
            <w:r w:rsidR="3D9E10BD" w:rsidRPr="667285CD">
              <w:rPr>
                <w:rFonts w:ascii="Palatino Linotype" w:eastAsia="Palatino Linotype" w:hAnsi="Palatino Linotype" w:cs="Palatino Linotype"/>
              </w:rPr>
              <w:t>aplicació</w:t>
            </w:r>
            <w:r w:rsidRPr="667285CD">
              <w:rPr>
                <w:rFonts w:ascii="Palatino Linotype" w:eastAsia="Palatino Linotype" w:hAnsi="Palatino Linotype" w:cs="Palatino Linotype"/>
              </w:rPr>
              <w:t xml:space="preserve">n y mantenimiento del sistema de monitoreo. </w:t>
            </w:r>
          </w:p>
        </w:tc>
      </w:tr>
      <w:tr w:rsidR="35C9064B" w14:paraId="59C649A1"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shd w:val="clear" w:color="auto" w:fill="C1F0C7"/>
            <w:tcMar>
              <w:left w:w="108" w:type="dxa"/>
              <w:right w:w="108" w:type="dxa"/>
            </w:tcMar>
          </w:tcPr>
          <w:p w14:paraId="62853B08" w14:textId="29C3C492" w:rsidR="35C9064B" w:rsidRDefault="35C9064B" w:rsidP="007A216A">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6488E38D"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3456D432" w14:textId="386E6290"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621" w:type="dxa"/>
            <w:gridSpan w:val="2"/>
            <w:tcBorders>
              <w:top w:val="nil"/>
              <w:left w:val="nil"/>
              <w:bottom w:val="single" w:sz="8" w:space="0" w:color="47D459"/>
              <w:right w:val="nil"/>
            </w:tcBorders>
            <w:tcMar>
              <w:left w:w="108" w:type="dxa"/>
              <w:right w:w="108" w:type="dxa"/>
            </w:tcMar>
          </w:tcPr>
          <w:p w14:paraId="3395F281" w14:textId="443384B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2AC0A72F"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36C9B00" w14:textId="12312ADF"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Fuentes de aguas naturales monitoreadas en calidad y cantidad. </w:t>
            </w:r>
          </w:p>
          <w:p w14:paraId="31936E48" w14:textId="72FC97C3"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Aumento de las variables monitoreadas.</w:t>
            </w:r>
          </w:p>
        </w:tc>
        <w:tc>
          <w:tcPr>
            <w:tcW w:w="4621" w:type="dxa"/>
            <w:gridSpan w:val="2"/>
            <w:tcBorders>
              <w:top w:val="single" w:sz="8" w:space="0" w:color="47D459"/>
              <w:left w:val="nil"/>
              <w:bottom w:val="single" w:sz="8" w:space="0" w:color="47D459"/>
              <w:right w:val="nil"/>
            </w:tcBorders>
            <w:shd w:val="clear" w:color="auto" w:fill="C1F0C7"/>
            <w:tcMar>
              <w:left w:w="108" w:type="dxa"/>
              <w:right w:w="108" w:type="dxa"/>
            </w:tcMar>
          </w:tcPr>
          <w:p w14:paraId="726C05D6" w14:textId="133CC4A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Registro de monitoreo y registro de</w:t>
            </w:r>
            <w:r w:rsidR="00FD4891">
              <w:rPr>
                <w:rFonts w:ascii="Palatino Linotype" w:eastAsia="Palatino Linotype" w:hAnsi="Palatino Linotype" w:cs="Palatino Linotype"/>
                <w:color w:val="000000" w:themeColor="text1"/>
              </w:rPr>
              <w:t xml:space="preserve"> balance.</w:t>
            </w:r>
          </w:p>
        </w:tc>
      </w:tr>
    </w:tbl>
    <w:p w14:paraId="19364C12" w14:textId="348E5294"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236"/>
        <w:gridCol w:w="4366"/>
      </w:tblGrid>
      <w:tr w:rsidR="35C9064B" w14:paraId="6BBD8E1D"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left w:val="nil"/>
              <w:bottom w:val="single" w:sz="12" w:space="0" w:color="47D459"/>
              <w:right w:val="nil"/>
            </w:tcBorders>
            <w:tcMar>
              <w:left w:w="108" w:type="dxa"/>
              <w:right w:w="108" w:type="dxa"/>
            </w:tcMar>
          </w:tcPr>
          <w:p w14:paraId="17E88063" w14:textId="76BCA50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M19. Generar estrategias para divulgar y promover las tradiciones culturales hídricas locales y su adaptación a las nuevas condiciones</w:t>
            </w:r>
          </w:p>
        </w:tc>
      </w:tr>
      <w:tr w:rsidR="35C9064B" w14:paraId="0DD2BDA6"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2677FBF3" w14:textId="3A8A9832"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3E875673" w14:textId="0DB16D6C"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602" w:type="dxa"/>
            <w:gridSpan w:val="2"/>
            <w:tcBorders>
              <w:top w:val="nil"/>
              <w:left w:val="single" w:sz="8" w:space="0" w:color="47D459"/>
              <w:bottom w:val="single" w:sz="8" w:space="0" w:color="47D459"/>
              <w:right w:val="nil"/>
            </w:tcBorders>
            <w:shd w:val="clear" w:color="auto" w:fill="C1F0C7"/>
            <w:tcMar>
              <w:left w:w="108" w:type="dxa"/>
              <w:right w:w="108" w:type="dxa"/>
            </w:tcMar>
          </w:tcPr>
          <w:p w14:paraId="4663EED0" w14:textId="3F88586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4121E54F"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04A65D5" w14:textId="6282C224"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4D32AA67" w14:textId="3D32412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6059B5F5" w14:textId="27A7372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Preservar y promover las tradiciones culturales relacionadas con el agua, integrándolas en las estrategias de adaptación al cambio climático.</w:t>
            </w:r>
          </w:p>
        </w:tc>
      </w:tr>
      <w:tr w:rsidR="35C9064B" w14:paraId="3AF049EC"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6A482DF"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FEB8432" w14:textId="331A98D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246B2C2B" w14:textId="7A90C97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0C6DDBF0"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08DE7D8"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4AC0F6CF" w14:textId="24A3AC2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495E41CF" w14:textId="1610153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 de programas y actividades que rescaten y difundan el conocimiento y las prácticas culturales relacionadas con el uso y conservación del agua, adaptándolas a las nuevas condiciones climáticas.</w:t>
            </w:r>
          </w:p>
        </w:tc>
      </w:tr>
      <w:tr w:rsidR="35C9064B" w14:paraId="19831C5F"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F83D7C5"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4C33570" w14:textId="494CF25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F303A67" w14:textId="1099166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 xml:space="preserve">Comunidad local, </w:t>
            </w:r>
            <w:proofErr w:type="spellStart"/>
            <w:r w:rsidRPr="667285CD">
              <w:rPr>
                <w:rFonts w:ascii="Palatino Linotype" w:eastAsia="Palatino Linotype" w:hAnsi="Palatino Linotype" w:cs="Palatino Linotype"/>
                <w:color w:val="000000" w:themeColor="text1"/>
                <w:lang w:val="es-ES"/>
              </w:rPr>
              <w:t>ONGs</w:t>
            </w:r>
            <w:proofErr w:type="spellEnd"/>
            <w:r w:rsidRPr="667285CD">
              <w:rPr>
                <w:rFonts w:ascii="Palatino Linotype" w:eastAsia="Palatino Linotype" w:hAnsi="Palatino Linotype" w:cs="Palatino Linotype"/>
                <w:color w:val="000000" w:themeColor="text1"/>
                <w:lang w:val="es-ES"/>
              </w:rPr>
              <w:t>, instituciones culturales.</w:t>
            </w:r>
          </w:p>
        </w:tc>
      </w:tr>
      <w:tr w:rsidR="35C9064B" w14:paraId="25D22161"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604415A"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70C69DD2" w14:textId="73F12CA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42DAC22B" w14:textId="517A4D4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Ministerio de las Culturas, las Artes y el Patrimonio, cooperación internacional.</w:t>
            </w:r>
          </w:p>
        </w:tc>
      </w:tr>
      <w:tr w:rsidR="35C9064B" w14:paraId="49EBF9EB"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4E38EFE"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2EE4EF1" w14:textId="2DC5DF6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602"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EC3F44A" w14:textId="7D75636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 </w:t>
            </w:r>
          </w:p>
        </w:tc>
      </w:tr>
      <w:tr w:rsidR="35C9064B" w14:paraId="6A03460C"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C30200D"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67E59815" w14:textId="462962A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602" w:type="dxa"/>
            <w:gridSpan w:val="2"/>
            <w:tcBorders>
              <w:top w:val="single" w:sz="8" w:space="0" w:color="47D459"/>
              <w:left w:val="single" w:sz="8" w:space="0" w:color="47D459"/>
              <w:bottom w:val="single" w:sz="8" w:space="0" w:color="47D459"/>
              <w:right w:val="nil"/>
            </w:tcBorders>
            <w:tcMar>
              <w:left w:w="108" w:type="dxa"/>
              <w:right w:w="108" w:type="dxa"/>
            </w:tcMar>
          </w:tcPr>
          <w:p w14:paraId="3B748C71" w14:textId="5269F9E9" w:rsidR="5BEEDD88" w:rsidRDefault="7A0A2A98"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Doce (</w:t>
            </w:r>
            <w:r w:rsidR="35C9064B" w:rsidRPr="667285CD">
              <w:rPr>
                <w:rFonts w:ascii="Palatino Linotype" w:eastAsia="Palatino Linotype" w:hAnsi="Palatino Linotype" w:cs="Palatino Linotype"/>
              </w:rPr>
              <w:t>12</w:t>
            </w:r>
            <w:r w:rsidR="68A9E5DA" w:rsidRPr="667285CD">
              <w:rPr>
                <w:rFonts w:ascii="Palatino Linotype" w:eastAsia="Palatino Linotype" w:hAnsi="Palatino Linotype" w:cs="Palatino Linotype"/>
              </w:rPr>
              <w:t>)</w:t>
            </w:r>
            <w:r w:rsidR="35C9064B" w:rsidRPr="667285CD">
              <w:rPr>
                <w:rFonts w:ascii="Palatino Linotype" w:eastAsia="Palatino Linotype" w:hAnsi="Palatino Linotype" w:cs="Palatino Linotype"/>
              </w:rPr>
              <w:t xml:space="preserve"> meses</w:t>
            </w:r>
            <w:r w:rsidR="1EB38487" w:rsidRPr="667285CD">
              <w:rPr>
                <w:rFonts w:ascii="Palatino Linotype" w:eastAsia="Palatino Linotype" w:hAnsi="Palatino Linotype" w:cs="Palatino Linotype"/>
              </w:rPr>
              <w:t>.</w:t>
            </w:r>
          </w:p>
        </w:tc>
      </w:tr>
      <w:tr w:rsidR="35C9064B" w14:paraId="43B236C1"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44867D2E" w14:textId="578E1557" w:rsidR="35C9064B" w:rsidRPr="007A216A" w:rsidRDefault="35C9064B" w:rsidP="667285CD">
            <w:pPr>
              <w:jc w:val="both"/>
              <w:rPr>
                <w:rFonts w:ascii="Palatino Linotype" w:eastAsia="Palatino Linotype" w:hAnsi="Palatino Linotype" w:cs="Palatino Linotype"/>
                <w:color w:val="000000" w:themeColor="text1"/>
              </w:rPr>
            </w:pPr>
            <w:r w:rsidRPr="007A216A">
              <w:rPr>
                <w:rFonts w:ascii="Palatino Linotype" w:eastAsia="Palatino Linotype" w:hAnsi="Palatino Linotype" w:cs="Palatino Linotype"/>
                <w:color w:val="000000" w:themeColor="text1"/>
              </w:rPr>
              <w:t>Sinergias de la medida</w:t>
            </w:r>
          </w:p>
        </w:tc>
        <w:tc>
          <w:tcPr>
            <w:tcW w:w="7456" w:type="dxa"/>
            <w:gridSpan w:val="4"/>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02B59FD3" w14:textId="025A067D" w:rsidR="35C9064B" w:rsidRPr="007A216A"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7A216A">
              <w:rPr>
                <w:rFonts w:ascii="Palatino Linotype" w:eastAsia="Palatino Linotype" w:hAnsi="Palatino Linotype" w:cs="Palatino Linotype"/>
                <w:color w:val="000000" w:themeColor="text1"/>
              </w:rPr>
              <w:t>Compatible con los programas de patrimonio cultural del Ministerio de las Culturas, las Artes y el Patrimonio</w:t>
            </w:r>
            <w:r w:rsidR="62EDD6E3" w:rsidRPr="007A216A">
              <w:rPr>
                <w:rFonts w:ascii="Palatino Linotype" w:eastAsia="Palatino Linotype" w:hAnsi="Palatino Linotype" w:cs="Palatino Linotype"/>
                <w:color w:val="000000" w:themeColor="text1"/>
              </w:rPr>
              <w:t xml:space="preserve">, </w:t>
            </w:r>
            <w:r w:rsidR="62EDD6E3" w:rsidRPr="007A216A">
              <w:rPr>
                <w:rFonts w:ascii="Palatino Linotype" w:eastAsia="Palatino Linotype" w:hAnsi="Palatino Linotype" w:cs="Palatino Linotype"/>
              </w:rPr>
              <w:t xml:space="preserve">que promueven la preservación de tradiciones culturales. </w:t>
            </w:r>
          </w:p>
        </w:tc>
      </w:tr>
      <w:tr w:rsidR="35C9064B" w14:paraId="7463F3BB"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692B6C9C" w14:textId="56287FD7"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5C546DEA" w14:textId="3DFBE0D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7579EA0F" w14:textId="75ACC57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602" w:type="dxa"/>
            <w:gridSpan w:val="2"/>
            <w:tcBorders>
              <w:top w:val="nil"/>
              <w:left w:val="single" w:sz="8" w:space="0" w:color="47D459"/>
              <w:bottom w:val="single" w:sz="8" w:space="0" w:color="47D459"/>
              <w:right w:val="nil"/>
            </w:tcBorders>
            <w:tcMar>
              <w:left w:w="108" w:type="dxa"/>
              <w:right w:w="108" w:type="dxa"/>
            </w:tcMar>
          </w:tcPr>
          <w:p w14:paraId="675B5C24" w14:textId="121026E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2CC00C36"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9EB68D3" w14:textId="77777777" w:rsidR="00A860F1" w:rsidRDefault="00A860F1"/>
        </w:tc>
        <w:tc>
          <w:tcPr>
            <w:tcW w:w="2854" w:type="dxa"/>
            <w:gridSpan w:val="2"/>
            <w:vMerge/>
            <w:vAlign w:val="center"/>
          </w:tcPr>
          <w:p w14:paraId="2AFA005D"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62D98271" w14:textId="424911F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295841D0" w:rsidRPr="667285CD">
              <w:rPr>
                <w:rFonts w:ascii="Palatino Linotype" w:eastAsia="Palatino Linotype" w:hAnsi="Palatino Linotype" w:cs="Palatino Linotype"/>
                <w:color w:val="000000" w:themeColor="text1"/>
              </w:rPr>
              <w:t>60</w:t>
            </w:r>
            <w:r w:rsidRPr="667285CD">
              <w:rPr>
                <w:rFonts w:ascii="Palatino Linotype" w:eastAsia="Palatino Linotype" w:hAnsi="Palatino Linotype" w:cs="Palatino Linotype"/>
                <w:color w:val="000000" w:themeColor="text1"/>
              </w:rPr>
              <w:t>. Catastro de actividades tradicionales.</w:t>
            </w:r>
          </w:p>
        </w:tc>
      </w:tr>
      <w:tr w:rsidR="35C9064B" w14:paraId="187DE282"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EC56979" w14:textId="77777777" w:rsidR="00A860F1" w:rsidRDefault="00A860F1"/>
        </w:tc>
        <w:tc>
          <w:tcPr>
            <w:tcW w:w="2854" w:type="dxa"/>
            <w:gridSpan w:val="2"/>
            <w:vMerge/>
            <w:vAlign w:val="center"/>
          </w:tcPr>
          <w:p w14:paraId="0303F148"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0950D244" w14:textId="1ADDF59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7CD21283" w:rsidRPr="667285CD">
              <w:rPr>
                <w:rFonts w:ascii="Palatino Linotype" w:eastAsia="Palatino Linotype" w:hAnsi="Palatino Linotype" w:cs="Palatino Linotype"/>
              </w:rPr>
              <w:t>6</w:t>
            </w:r>
            <w:r w:rsidR="3AE085AE" w:rsidRPr="667285CD">
              <w:rPr>
                <w:rFonts w:ascii="Palatino Linotype" w:eastAsia="Palatino Linotype" w:hAnsi="Palatino Linotype" w:cs="Palatino Linotype"/>
              </w:rPr>
              <w:t>1</w:t>
            </w:r>
            <w:r w:rsidRPr="667285CD">
              <w:rPr>
                <w:rFonts w:ascii="Palatino Linotype" w:eastAsia="Palatino Linotype" w:hAnsi="Palatino Linotype" w:cs="Palatino Linotype"/>
              </w:rPr>
              <w:t>. Documentación de tradiciones.</w:t>
            </w:r>
          </w:p>
        </w:tc>
      </w:tr>
      <w:tr w:rsidR="35C9064B" w14:paraId="7351D08F"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FA8FD8E" w14:textId="77777777" w:rsidR="00A860F1" w:rsidRDefault="00A860F1"/>
        </w:tc>
        <w:tc>
          <w:tcPr>
            <w:tcW w:w="2854" w:type="dxa"/>
            <w:gridSpan w:val="2"/>
            <w:vMerge/>
            <w:vAlign w:val="center"/>
          </w:tcPr>
          <w:p w14:paraId="103CAC71"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shd w:val="clear" w:color="auto" w:fill="C1F0C7"/>
            <w:tcMar>
              <w:left w:w="108" w:type="dxa"/>
              <w:right w:w="108" w:type="dxa"/>
            </w:tcMar>
          </w:tcPr>
          <w:p w14:paraId="563D94DE" w14:textId="026A2FE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52812F8C" w:rsidRPr="667285CD">
              <w:rPr>
                <w:rFonts w:ascii="Palatino Linotype" w:eastAsia="Palatino Linotype" w:hAnsi="Palatino Linotype" w:cs="Palatino Linotype"/>
                <w:color w:val="000000" w:themeColor="text1"/>
              </w:rPr>
              <w:t>6</w:t>
            </w:r>
            <w:r w:rsidR="2F03A70F" w:rsidRPr="667285CD">
              <w:rPr>
                <w:rFonts w:ascii="Palatino Linotype" w:eastAsia="Palatino Linotype" w:hAnsi="Palatino Linotype" w:cs="Palatino Linotype"/>
                <w:color w:val="000000" w:themeColor="text1"/>
              </w:rPr>
              <w:t>2</w:t>
            </w:r>
            <w:r w:rsidRPr="667285CD">
              <w:rPr>
                <w:rFonts w:ascii="Palatino Linotype" w:eastAsia="Palatino Linotype" w:hAnsi="Palatino Linotype" w:cs="Palatino Linotype"/>
                <w:color w:val="000000" w:themeColor="text1"/>
              </w:rPr>
              <w:t xml:space="preserve">. Talleres o actividades de transmisión. </w:t>
            </w:r>
          </w:p>
        </w:tc>
      </w:tr>
      <w:tr w:rsidR="35C9064B" w14:paraId="2CDB0990"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6CE1D5D" w14:textId="77777777" w:rsidR="00A860F1" w:rsidRDefault="00A860F1"/>
        </w:tc>
        <w:tc>
          <w:tcPr>
            <w:tcW w:w="2854" w:type="dxa"/>
            <w:gridSpan w:val="2"/>
            <w:vMerge/>
            <w:vAlign w:val="center"/>
          </w:tcPr>
          <w:p w14:paraId="45D30193"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gridSpan w:val="2"/>
            <w:tcBorders>
              <w:top w:val="single" w:sz="8" w:space="0" w:color="47D459"/>
              <w:left w:val="nil"/>
              <w:bottom w:val="single" w:sz="8" w:space="0" w:color="47D459"/>
              <w:right w:val="nil"/>
            </w:tcBorders>
            <w:tcMar>
              <w:left w:w="108" w:type="dxa"/>
              <w:right w:w="108" w:type="dxa"/>
            </w:tcMar>
          </w:tcPr>
          <w:p w14:paraId="1ECF4901" w14:textId="3B721F1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7D899325" w:rsidRPr="667285CD">
              <w:rPr>
                <w:rFonts w:ascii="Palatino Linotype" w:eastAsia="Palatino Linotype" w:hAnsi="Palatino Linotype" w:cs="Palatino Linotype"/>
              </w:rPr>
              <w:t>6</w:t>
            </w:r>
            <w:r w:rsidR="222E622F" w:rsidRPr="667285CD">
              <w:rPr>
                <w:rFonts w:ascii="Palatino Linotype" w:eastAsia="Palatino Linotype" w:hAnsi="Palatino Linotype" w:cs="Palatino Linotype"/>
              </w:rPr>
              <w:t>3</w:t>
            </w:r>
            <w:r w:rsidRPr="667285CD">
              <w:rPr>
                <w:rFonts w:ascii="Palatino Linotype" w:eastAsia="Palatino Linotype" w:hAnsi="Palatino Linotype" w:cs="Palatino Linotype"/>
              </w:rPr>
              <w:t>.  Eventos de divulgación.</w:t>
            </w:r>
          </w:p>
        </w:tc>
      </w:tr>
      <w:tr w:rsidR="35C9064B" w14:paraId="7AE6826C"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il"/>
              <w:left w:val="nil"/>
              <w:bottom w:val="single" w:sz="8" w:space="0" w:color="47D459"/>
              <w:right w:val="nil"/>
            </w:tcBorders>
            <w:shd w:val="clear" w:color="auto" w:fill="C1F0C7"/>
            <w:tcMar>
              <w:left w:w="108" w:type="dxa"/>
              <w:right w:w="108" w:type="dxa"/>
            </w:tcMar>
          </w:tcPr>
          <w:p w14:paraId="272D03E1" w14:textId="304E0E5A" w:rsidR="35C9064B" w:rsidRDefault="35C9064B" w:rsidP="007A216A">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3406EEBB"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7A03426A" w14:textId="33218FD4"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621" w:type="dxa"/>
            <w:gridSpan w:val="3"/>
            <w:tcBorders>
              <w:top w:val="nil"/>
              <w:left w:val="nil"/>
              <w:bottom w:val="single" w:sz="8" w:space="0" w:color="47D459"/>
              <w:right w:val="nil"/>
            </w:tcBorders>
            <w:tcMar>
              <w:left w:w="108" w:type="dxa"/>
              <w:right w:w="108" w:type="dxa"/>
            </w:tcMar>
          </w:tcPr>
          <w:p w14:paraId="2D75C2F3" w14:textId="7755D2D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5960CE2F"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DDE98F3" w14:textId="793E6475"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lastRenderedPageBreak/>
              <w:t>Número de actividades realizadas y participación comunitaria.</w:t>
            </w:r>
          </w:p>
        </w:tc>
        <w:tc>
          <w:tcPr>
            <w:tcW w:w="4621" w:type="dxa"/>
            <w:gridSpan w:val="3"/>
            <w:tcBorders>
              <w:top w:val="single" w:sz="8" w:space="0" w:color="47D459"/>
              <w:left w:val="nil"/>
              <w:bottom w:val="single" w:sz="8" w:space="0" w:color="47D459"/>
              <w:right w:val="nil"/>
            </w:tcBorders>
            <w:shd w:val="clear" w:color="auto" w:fill="C1F0C7"/>
            <w:tcMar>
              <w:left w:w="108" w:type="dxa"/>
              <w:right w:w="108" w:type="dxa"/>
            </w:tcMar>
          </w:tcPr>
          <w:p w14:paraId="1F9C2D56" w14:textId="77777777" w:rsidR="008D6267" w:rsidRPr="008D6267" w:rsidRDefault="008D6267" w:rsidP="008D6267">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CL"/>
              </w:rPr>
            </w:pPr>
            <w:r w:rsidRPr="008D6267">
              <w:rPr>
                <w:rFonts w:ascii="Palatino Linotype" w:eastAsia="Palatino Linotype" w:hAnsi="Palatino Linotype" w:cs="Palatino Linotype"/>
                <w:b/>
                <w:bCs/>
                <w:color w:val="000000" w:themeColor="text1"/>
                <w:lang w:val="es-CL"/>
              </w:rPr>
              <w:t>Informes de actividades</w:t>
            </w:r>
            <w:r w:rsidRPr="008D6267">
              <w:rPr>
                <w:rFonts w:ascii="Palatino Linotype" w:eastAsia="Palatino Linotype" w:hAnsi="Palatino Linotype" w:cs="Palatino Linotype"/>
                <w:color w:val="000000" w:themeColor="text1"/>
                <w:lang w:val="es-CL"/>
              </w:rPr>
              <w:t>: Documentos que detallen las estrategias implementadas, los objetivos logrados, y las acciones de divulgación realizadas.</w:t>
            </w:r>
          </w:p>
          <w:p w14:paraId="4583F7F6" w14:textId="77777777" w:rsidR="008D6267" w:rsidRPr="008D6267" w:rsidRDefault="008D6267" w:rsidP="008D6267">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CL"/>
              </w:rPr>
            </w:pPr>
            <w:r w:rsidRPr="008D6267">
              <w:rPr>
                <w:rFonts w:ascii="Palatino Linotype" w:eastAsia="Palatino Linotype" w:hAnsi="Palatino Linotype" w:cs="Palatino Linotype"/>
                <w:b/>
                <w:bCs/>
                <w:color w:val="000000" w:themeColor="text1"/>
                <w:lang w:val="es-CL"/>
              </w:rPr>
              <w:t>Listas de asistencia</w:t>
            </w:r>
            <w:r w:rsidRPr="008D6267">
              <w:rPr>
                <w:rFonts w:ascii="Palatino Linotype" w:eastAsia="Palatino Linotype" w:hAnsi="Palatino Linotype" w:cs="Palatino Linotype"/>
                <w:color w:val="000000" w:themeColor="text1"/>
                <w:lang w:val="es-CL"/>
              </w:rPr>
              <w:t>: Registros de los participantes en cada actividad, especificando su rol en la comunidad.</w:t>
            </w:r>
          </w:p>
          <w:p w14:paraId="72CC6949" w14:textId="77777777" w:rsidR="008D6267" w:rsidRPr="008D6267" w:rsidRDefault="008D6267" w:rsidP="008D6267">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CL"/>
              </w:rPr>
            </w:pPr>
            <w:r w:rsidRPr="008D6267">
              <w:rPr>
                <w:rFonts w:ascii="Palatino Linotype" w:eastAsia="Palatino Linotype" w:hAnsi="Palatino Linotype" w:cs="Palatino Linotype"/>
                <w:b/>
                <w:bCs/>
                <w:color w:val="000000" w:themeColor="text1"/>
                <w:lang w:val="es-CL"/>
              </w:rPr>
              <w:t>Materiales de difusión</w:t>
            </w:r>
            <w:r w:rsidRPr="008D6267">
              <w:rPr>
                <w:rFonts w:ascii="Palatino Linotype" w:eastAsia="Palatino Linotype" w:hAnsi="Palatino Linotype" w:cs="Palatino Linotype"/>
                <w:color w:val="000000" w:themeColor="text1"/>
                <w:lang w:val="es-CL"/>
              </w:rPr>
              <w:t>: Ejemplares de folletos, afiches, publicaciones digitales y audiovisuales utilizados para la promoción de las tradiciones culturales hídricas.</w:t>
            </w:r>
          </w:p>
          <w:p w14:paraId="26F01C51" w14:textId="77777777" w:rsidR="008D6267" w:rsidRPr="008D6267" w:rsidRDefault="008D6267" w:rsidP="008D6267">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CL"/>
              </w:rPr>
            </w:pPr>
            <w:r w:rsidRPr="008D6267">
              <w:rPr>
                <w:rFonts w:ascii="Palatino Linotype" w:eastAsia="Palatino Linotype" w:hAnsi="Palatino Linotype" w:cs="Palatino Linotype"/>
                <w:b/>
                <w:bCs/>
                <w:color w:val="000000" w:themeColor="text1"/>
                <w:lang w:val="es-CL"/>
              </w:rPr>
              <w:t>Encuestas de satisfacción o retroalimentación</w:t>
            </w:r>
            <w:r w:rsidRPr="008D6267">
              <w:rPr>
                <w:rFonts w:ascii="Palatino Linotype" w:eastAsia="Palatino Linotype" w:hAnsi="Palatino Linotype" w:cs="Palatino Linotype"/>
                <w:color w:val="000000" w:themeColor="text1"/>
                <w:lang w:val="es-CL"/>
              </w:rPr>
              <w:t>: Resultados de encuestas aplicadas a los participantes para evaluar la efectividad de las actividades.</w:t>
            </w:r>
          </w:p>
          <w:p w14:paraId="647B2092" w14:textId="77777777" w:rsidR="008D6267" w:rsidRPr="008D6267" w:rsidRDefault="008D6267" w:rsidP="008D6267">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CL"/>
              </w:rPr>
            </w:pPr>
            <w:r w:rsidRPr="008D6267">
              <w:rPr>
                <w:rFonts w:ascii="Palatino Linotype" w:eastAsia="Palatino Linotype" w:hAnsi="Palatino Linotype" w:cs="Palatino Linotype"/>
                <w:color w:val="000000" w:themeColor="text1"/>
                <w:lang w:val="es-CL"/>
              </w:rPr>
              <w:t>Este tipo de documentos permitirá verificar y evidenciar el cumplimiento de la medida.</w:t>
            </w:r>
          </w:p>
          <w:p w14:paraId="0BF098F1" w14:textId="4BCB4E91" w:rsidR="35C9064B" w:rsidRPr="008D6267"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CL"/>
              </w:rPr>
            </w:pPr>
          </w:p>
        </w:tc>
      </w:tr>
      <w:tr w:rsidR="35C9064B" w14:paraId="767AB736"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47D459"/>
              <w:left w:val="nil"/>
              <w:bottom w:val="nil"/>
              <w:right w:val="nil"/>
            </w:tcBorders>
            <w:vAlign w:val="center"/>
          </w:tcPr>
          <w:p w14:paraId="7F9314E2" w14:textId="3FCC3C9F" w:rsidR="35C9064B" w:rsidRDefault="35C9064B" w:rsidP="667285CD">
            <w:pPr>
              <w:jc w:val="both"/>
              <w:rPr>
                <w:rFonts w:ascii="Palatino Linotype" w:eastAsia="Palatino Linotype" w:hAnsi="Palatino Linotype" w:cs="Palatino Linotype"/>
              </w:rPr>
            </w:pPr>
          </w:p>
        </w:tc>
        <w:tc>
          <w:tcPr>
            <w:tcW w:w="2854" w:type="dxa"/>
            <w:gridSpan w:val="2"/>
            <w:tcBorders>
              <w:top w:val="nil"/>
              <w:left w:val="nil"/>
              <w:bottom w:val="nil"/>
              <w:right w:val="nil"/>
            </w:tcBorders>
            <w:vAlign w:val="center"/>
          </w:tcPr>
          <w:p w14:paraId="126E9755" w14:textId="658996E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236" w:type="dxa"/>
            <w:tcBorders>
              <w:top w:val="nil"/>
              <w:left w:val="nil"/>
              <w:bottom w:val="nil"/>
              <w:right w:val="nil"/>
            </w:tcBorders>
            <w:vAlign w:val="center"/>
          </w:tcPr>
          <w:p w14:paraId="02ED3A95" w14:textId="04CDED5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c>
          <w:tcPr>
            <w:tcW w:w="4366" w:type="dxa"/>
            <w:tcBorders>
              <w:top w:val="single" w:sz="8" w:space="0" w:color="47D459"/>
              <w:left w:val="nil"/>
              <w:bottom w:val="nil"/>
              <w:right w:val="nil"/>
            </w:tcBorders>
            <w:vAlign w:val="center"/>
          </w:tcPr>
          <w:p w14:paraId="6A1AC253" w14:textId="14815D7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p>
        </w:tc>
      </w:tr>
    </w:tbl>
    <w:p w14:paraId="10551FEC" w14:textId="451ED6FA"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0" w:type="auto"/>
        <w:tblLayout w:type="fixed"/>
        <w:tblLook w:val="04A0" w:firstRow="1" w:lastRow="0" w:firstColumn="1" w:lastColumn="0" w:noHBand="0" w:noVBand="1"/>
      </w:tblPr>
      <w:tblGrid>
        <w:gridCol w:w="1560"/>
        <w:gridCol w:w="2901"/>
        <w:gridCol w:w="298"/>
        <w:gridCol w:w="4257"/>
      </w:tblGrid>
      <w:tr w:rsidR="35C9064B" w14:paraId="522381EF"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536207C9" w14:textId="4F9FF90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M20.  Fomentar prácticas agrícolas sostenibles.</w:t>
            </w:r>
          </w:p>
        </w:tc>
      </w:tr>
      <w:tr w:rsidR="35C9064B" w14:paraId="1BE8451A"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7D86413E" w14:textId="1AC0ED51"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901" w:type="dxa"/>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0F455E39" w14:textId="5D556972"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555" w:type="dxa"/>
            <w:gridSpan w:val="2"/>
            <w:tcBorders>
              <w:top w:val="nil"/>
              <w:left w:val="single" w:sz="8" w:space="0" w:color="47D459"/>
              <w:bottom w:val="single" w:sz="8" w:space="0" w:color="47D459"/>
              <w:right w:val="nil"/>
            </w:tcBorders>
            <w:shd w:val="clear" w:color="auto" w:fill="C1F0C7"/>
            <w:tcMar>
              <w:left w:w="108" w:type="dxa"/>
              <w:right w:w="108" w:type="dxa"/>
            </w:tcMar>
          </w:tcPr>
          <w:p w14:paraId="5AB28C2D" w14:textId="397F264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26A927DF"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195CC511" w14:textId="2BED716E"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901"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5F49A8F5" w14:textId="49A408C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134D9A6C" w14:textId="683CC69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Promover prácticas agrícolas que protejan los recursos hídricos y aseguren la sostenibilidad ecológica en Macaya.</w:t>
            </w:r>
          </w:p>
        </w:tc>
      </w:tr>
      <w:tr w:rsidR="35C9064B" w14:paraId="1FEADD46"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78489D8" w14:textId="77777777" w:rsidR="00A860F1" w:rsidRDefault="00A860F1"/>
        </w:tc>
        <w:tc>
          <w:tcPr>
            <w:tcW w:w="2901"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027EB3CD" w14:textId="264B005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555"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4230A21" w14:textId="22CA417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SOSTENIBILIDAD Y ADAPTACIÓN AL CAMBIO CLIMÁTICO.</w:t>
            </w:r>
          </w:p>
        </w:tc>
      </w:tr>
      <w:tr w:rsidR="35C9064B" w14:paraId="30869414"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8E54E66" w14:textId="77777777" w:rsidR="00A860F1" w:rsidRDefault="00A860F1"/>
        </w:tc>
        <w:tc>
          <w:tcPr>
            <w:tcW w:w="2901" w:type="dxa"/>
            <w:tcBorders>
              <w:top w:val="single" w:sz="8" w:space="0" w:color="47D459"/>
              <w:left w:val="nil"/>
              <w:bottom w:val="single" w:sz="8" w:space="0" w:color="47D459"/>
              <w:right w:val="single" w:sz="8" w:space="0" w:color="47D459"/>
            </w:tcBorders>
            <w:tcMar>
              <w:left w:w="108" w:type="dxa"/>
              <w:right w:w="108" w:type="dxa"/>
            </w:tcMar>
          </w:tcPr>
          <w:p w14:paraId="6873CB85" w14:textId="08C45A17"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5C905BD9" w14:textId="3E2457D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rPr>
              <w:t xml:space="preserve">El fomento de prácticas agrícolas sostenibles, como el cultivo en terrazas y la rotación de cultivos, es esencial para mejorar la gestión de los recursos naturales y aumentar la resiliencia de los cultivos frente a variaciones climáticas extremas. Estas prácticas ayudan a conservar el suelo, mejorar la eficiencia del uso del agua y reducir la dependencia de insumos químicos, contribuyendo a la sostenibilidad ambiental y económica de la comunidad. </w:t>
            </w:r>
            <w:r w:rsidRPr="667285CD">
              <w:rPr>
                <w:rFonts w:ascii="Palatino Linotype" w:eastAsia="Palatino Linotype" w:hAnsi="Palatino Linotype" w:cs="Palatino Linotype"/>
                <w:color w:val="1F1F1F"/>
              </w:rPr>
              <w:t xml:space="preserve">Esta acción consiste en implementar y promover prácticas agrícolas sostenibles, específicamente el cultivo en terrazas y la rotación de cultivos, para optimizar el uso de recursos y mejorar la adaptación al cambio climático. Estas </w:t>
            </w:r>
            <w:r w:rsidRPr="667285CD">
              <w:rPr>
                <w:rFonts w:ascii="Palatino Linotype" w:eastAsia="Palatino Linotype" w:hAnsi="Palatino Linotype" w:cs="Palatino Linotype"/>
                <w:color w:val="1F1F1F"/>
              </w:rPr>
              <w:lastRenderedPageBreak/>
              <w:t>técnicas no solo protegen el ambiente, sino que también mejoran la productividad agrícola. El propósito es fortalecer las prácticas ya existentes en el territorio.</w:t>
            </w:r>
          </w:p>
        </w:tc>
      </w:tr>
      <w:tr w:rsidR="35C9064B" w14:paraId="00CD6460"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F3CDB2E" w14:textId="77777777" w:rsidR="00A860F1" w:rsidRDefault="00A860F1"/>
        </w:tc>
        <w:tc>
          <w:tcPr>
            <w:tcW w:w="2901"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19EE9DF5" w14:textId="2CA3853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555"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2393EF9" w14:textId="7ABA165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2E07F63D"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42EF151" w14:textId="77777777" w:rsidR="00A860F1" w:rsidRDefault="00A860F1"/>
        </w:tc>
        <w:tc>
          <w:tcPr>
            <w:tcW w:w="2901" w:type="dxa"/>
            <w:tcBorders>
              <w:top w:val="single" w:sz="8" w:space="0" w:color="47D459"/>
              <w:left w:val="nil"/>
              <w:bottom w:val="single" w:sz="8" w:space="0" w:color="47D459"/>
              <w:right w:val="single" w:sz="8" w:space="0" w:color="47D459"/>
            </w:tcBorders>
            <w:tcMar>
              <w:left w:w="108" w:type="dxa"/>
              <w:right w:w="108" w:type="dxa"/>
            </w:tcMar>
          </w:tcPr>
          <w:p w14:paraId="6F4EACD1" w14:textId="7B30504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69D97AE6" w14:textId="22B2F14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Fondos públicos o de investigación. </w:t>
            </w:r>
          </w:p>
        </w:tc>
      </w:tr>
      <w:tr w:rsidR="35C9064B" w14:paraId="1BAABC6B"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2F8D6A8" w14:textId="77777777" w:rsidR="00A860F1" w:rsidRDefault="00A860F1"/>
        </w:tc>
        <w:tc>
          <w:tcPr>
            <w:tcW w:w="2901"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15AB747" w14:textId="0DAFE0D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555"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FE52A79" w14:textId="75020AE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Pobladores, comunidad de regantes, INDAP, consultores técnicos, municipio, CORECC.</w:t>
            </w:r>
          </w:p>
        </w:tc>
      </w:tr>
      <w:tr w:rsidR="35C9064B" w14:paraId="6A7F01BF"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57CB185" w14:textId="77777777" w:rsidR="00A860F1" w:rsidRDefault="00A860F1"/>
        </w:tc>
        <w:tc>
          <w:tcPr>
            <w:tcW w:w="2901" w:type="dxa"/>
            <w:tcBorders>
              <w:top w:val="single" w:sz="8" w:space="0" w:color="47D459"/>
              <w:left w:val="nil"/>
              <w:bottom w:val="single" w:sz="8" w:space="0" w:color="47D459"/>
              <w:right w:val="single" w:sz="8" w:space="0" w:color="47D459"/>
            </w:tcBorders>
            <w:tcMar>
              <w:left w:w="108" w:type="dxa"/>
              <w:right w:w="108" w:type="dxa"/>
            </w:tcMar>
          </w:tcPr>
          <w:p w14:paraId="55AD3D4C" w14:textId="15234D3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555" w:type="dxa"/>
            <w:gridSpan w:val="2"/>
            <w:tcBorders>
              <w:top w:val="single" w:sz="8" w:space="0" w:color="47D459"/>
              <w:left w:val="single" w:sz="8" w:space="0" w:color="47D459"/>
              <w:bottom w:val="single" w:sz="8" w:space="0" w:color="47D459"/>
              <w:right w:val="nil"/>
            </w:tcBorders>
            <w:tcMar>
              <w:left w:w="108" w:type="dxa"/>
              <w:right w:w="108" w:type="dxa"/>
            </w:tcMar>
          </w:tcPr>
          <w:p w14:paraId="0A9F0EF5" w14:textId="31CDEFC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indefinido</w:t>
            </w:r>
          </w:p>
        </w:tc>
      </w:tr>
      <w:tr w:rsidR="35C9064B" w14:paraId="70B0E402"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66FE9077" w14:textId="0CF597B1" w:rsidR="35C9064B" w:rsidRPr="007A216A" w:rsidRDefault="35C9064B" w:rsidP="667285CD">
            <w:pPr>
              <w:jc w:val="both"/>
              <w:rPr>
                <w:rFonts w:ascii="Palatino Linotype" w:eastAsia="Palatino Linotype" w:hAnsi="Palatino Linotype" w:cs="Palatino Linotype"/>
                <w:color w:val="000000" w:themeColor="text1"/>
              </w:rPr>
            </w:pPr>
            <w:r w:rsidRPr="007A216A">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7EB62863" w14:textId="676032D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En línea con las políticas de agricultura sostenible del Ministerio de Agricultura y la Comisión Nacional de Riego (CNR).</w:t>
            </w:r>
          </w:p>
        </w:tc>
      </w:tr>
      <w:tr w:rsidR="35C9064B" w14:paraId="67515B50"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6587A10" w14:textId="4219190E"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901" w:type="dxa"/>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26C36957" w14:textId="5CB0B6A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62A6A6F3" w14:textId="0E67463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555" w:type="dxa"/>
            <w:gridSpan w:val="2"/>
            <w:tcBorders>
              <w:top w:val="nil"/>
              <w:left w:val="single" w:sz="8" w:space="0" w:color="47D459"/>
              <w:bottom w:val="single" w:sz="8" w:space="0" w:color="47D459"/>
              <w:right w:val="nil"/>
            </w:tcBorders>
            <w:tcMar>
              <w:left w:w="108" w:type="dxa"/>
              <w:right w:w="108" w:type="dxa"/>
            </w:tcMar>
          </w:tcPr>
          <w:p w14:paraId="5C38F670" w14:textId="42DC7D7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260303AF"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D8E16A9" w14:textId="77777777" w:rsidR="00A860F1" w:rsidRDefault="00A860F1"/>
        </w:tc>
        <w:tc>
          <w:tcPr>
            <w:tcW w:w="2901" w:type="dxa"/>
            <w:vMerge/>
            <w:vAlign w:val="center"/>
          </w:tcPr>
          <w:p w14:paraId="07D30FF3"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shd w:val="clear" w:color="auto" w:fill="C1F0C7"/>
            <w:tcMar>
              <w:left w:w="108" w:type="dxa"/>
              <w:right w:w="108" w:type="dxa"/>
            </w:tcMar>
          </w:tcPr>
          <w:p w14:paraId="695EFEB4" w14:textId="010E6F56"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0791CA4B" w:rsidRPr="667285CD">
              <w:rPr>
                <w:rFonts w:ascii="Palatino Linotype" w:eastAsia="Palatino Linotype" w:hAnsi="Palatino Linotype" w:cs="Palatino Linotype"/>
                <w:color w:val="000000" w:themeColor="text1"/>
              </w:rPr>
              <w:t>6</w:t>
            </w:r>
            <w:r w:rsidR="5F53240A" w:rsidRPr="667285CD">
              <w:rPr>
                <w:rFonts w:ascii="Palatino Linotype" w:eastAsia="Palatino Linotype" w:hAnsi="Palatino Linotype" w:cs="Palatino Linotype"/>
                <w:color w:val="000000" w:themeColor="text1"/>
              </w:rPr>
              <w:t>4</w:t>
            </w:r>
            <w:r w:rsidRPr="667285CD">
              <w:rPr>
                <w:rFonts w:ascii="Palatino Linotype" w:eastAsia="Palatino Linotype" w:hAnsi="Palatino Linotype" w:cs="Palatino Linotype"/>
                <w:color w:val="000000" w:themeColor="text1"/>
              </w:rPr>
              <w:t xml:space="preserve">. Capacitación en prácticas sostenibles basada en conocimiento local y soluciones basadas en la naturaleza. </w:t>
            </w:r>
          </w:p>
        </w:tc>
      </w:tr>
      <w:tr w:rsidR="35C9064B" w14:paraId="66D9F54F"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33F7E66" w14:textId="77777777" w:rsidR="00A860F1" w:rsidRDefault="00A860F1"/>
        </w:tc>
        <w:tc>
          <w:tcPr>
            <w:tcW w:w="2901" w:type="dxa"/>
            <w:vMerge/>
            <w:vAlign w:val="center"/>
          </w:tcPr>
          <w:p w14:paraId="50E82586"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tcMar>
              <w:left w:w="108" w:type="dxa"/>
              <w:right w:w="108" w:type="dxa"/>
            </w:tcMar>
          </w:tcPr>
          <w:p w14:paraId="64198E68" w14:textId="6986851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4D65433A" w:rsidRPr="667285CD">
              <w:rPr>
                <w:rFonts w:ascii="Palatino Linotype" w:eastAsia="Palatino Linotype" w:hAnsi="Palatino Linotype" w:cs="Palatino Linotype"/>
              </w:rPr>
              <w:t>6</w:t>
            </w:r>
            <w:r w:rsidR="67B8E09C" w:rsidRPr="667285CD">
              <w:rPr>
                <w:rFonts w:ascii="Palatino Linotype" w:eastAsia="Palatino Linotype" w:hAnsi="Palatino Linotype" w:cs="Palatino Linotype"/>
              </w:rPr>
              <w:t>5</w:t>
            </w:r>
            <w:r w:rsidRPr="667285CD">
              <w:rPr>
                <w:rFonts w:ascii="Palatino Linotype" w:eastAsia="Palatino Linotype" w:hAnsi="Palatino Linotype" w:cs="Palatino Linotype"/>
              </w:rPr>
              <w:t>. Implementación de proyectos piloto.</w:t>
            </w:r>
          </w:p>
        </w:tc>
      </w:tr>
      <w:tr w:rsidR="35C9064B" w14:paraId="49ADA713"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BF9887D" w14:textId="77777777" w:rsidR="00A860F1" w:rsidRDefault="00A860F1"/>
        </w:tc>
        <w:tc>
          <w:tcPr>
            <w:tcW w:w="2901" w:type="dxa"/>
            <w:vMerge/>
            <w:vAlign w:val="center"/>
          </w:tcPr>
          <w:p w14:paraId="33642DDC"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555" w:type="dxa"/>
            <w:gridSpan w:val="2"/>
            <w:tcBorders>
              <w:top w:val="single" w:sz="8" w:space="0" w:color="47D459"/>
              <w:left w:val="nil"/>
              <w:bottom w:val="single" w:sz="8" w:space="0" w:color="47D459"/>
              <w:right w:val="nil"/>
            </w:tcBorders>
            <w:shd w:val="clear" w:color="auto" w:fill="C1F0C7"/>
            <w:tcMar>
              <w:left w:w="108" w:type="dxa"/>
              <w:right w:w="108" w:type="dxa"/>
            </w:tcMar>
          </w:tcPr>
          <w:p w14:paraId="1373E18B" w14:textId="21FA47C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47E715D6" w:rsidRPr="667285CD">
              <w:rPr>
                <w:rFonts w:ascii="Palatino Linotype" w:eastAsia="Palatino Linotype" w:hAnsi="Palatino Linotype" w:cs="Palatino Linotype"/>
                <w:color w:val="000000" w:themeColor="text1"/>
              </w:rPr>
              <w:t>6</w:t>
            </w:r>
            <w:r w:rsidR="7B8784A6" w:rsidRPr="667285CD">
              <w:rPr>
                <w:rFonts w:ascii="Palatino Linotype" w:eastAsia="Palatino Linotype" w:hAnsi="Palatino Linotype" w:cs="Palatino Linotype"/>
                <w:color w:val="000000" w:themeColor="text1"/>
              </w:rPr>
              <w:t>6.</w:t>
            </w:r>
            <w:r w:rsidRPr="667285CD">
              <w:rPr>
                <w:rFonts w:ascii="Palatino Linotype" w:eastAsia="Palatino Linotype" w:hAnsi="Palatino Linotype" w:cs="Palatino Linotype"/>
                <w:color w:val="000000" w:themeColor="text1"/>
              </w:rPr>
              <w:t xml:space="preserve"> Seguimiento y evaluación. </w:t>
            </w:r>
          </w:p>
        </w:tc>
      </w:tr>
      <w:tr w:rsidR="35C9064B" w14:paraId="59F6B0ED"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7F6E4F43" w14:textId="10B20619" w:rsidR="35C9064B" w:rsidRDefault="35C9064B" w:rsidP="007A216A">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3050DC40" w14:textId="77777777" w:rsidTr="667285C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759" w:type="dxa"/>
            <w:gridSpan w:val="3"/>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7A414B34" w14:textId="5BA8833E"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257" w:type="dxa"/>
            <w:tcBorders>
              <w:top w:val="nil"/>
              <w:left w:val="nil"/>
              <w:bottom w:val="single" w:sz="8" w:space="0" w:color="47D459"/>
              <w:right w:val="nil"/>
            </w:tcBorders>
            <w:shd w:val="clear" w:color="auto" w:fill="C1F0C7"/>
            <w:tcMar>
              <w:left w:w="108" w:type="dxa"/>
              <w:right w:w="108" w:type="dxa"/>
            </w:tcMar>
          </w:tcPr>
          <w:p w14:paraId="71795524" w14:textId="623470F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1FA3C9EC" w14:textId="77777777" w:rsidTr="667285CD">
        <w:trPr>
          <w:trHeight w:val="270"/>
        </w:trPr>
        <w:tc>
          <w:tcPr>
            <w:cnfStyle w:val="001000000000" w:firstRow="0" w:lastRow="0" w:firstColumn="1" w:lastColumn="0" w:oddVBand="0" w:evenVBand="0" w:oddHBand="0" w:evenHBand="0" w:firstRowFirstColumn="0" w:firstRowLastColumn="0" w:lastRowFirstColumn="0" w:lastRowLastColumn="0"/>
            <w:tcW w:w="4759" w:type="dxa"/>
            <w:gridSpan w:val="3"/>
            <w:tcBorders>
              <w:top w:val="single" w:sz="8" w:space="0" w:color="47D459"/>
              <w:left w:val="nil"/>
              <w:bottom w:val="single" w:sz="8" w:space="0" w:color="47D459"/>
              <w:right w:val="single" w:sz="8" w:space="0" w:color="47D459"/>
            </w:tcBorders>
            <w:tcMar>
              <w:left w:w="108" w:type="dxa"/>
              <w:right w:w="108" w:type="dxa"/>
            </w:tcMar>
          </w:tcPr>
          <w:p w14:paraId="6745D4FD" w14:textId="574C6451"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Superficie agrícola gestionada con prácticas sostenibles.</w:t>
            </w:r>
          </w:p>
        </w:tc>
        <w:tc>
          <w:tcPr>
            <w:tcW w:w="4257" w:type="dxa"/>
            <w:tcBorders>
              <w:top w:val="single" w:sz="8" w:space="0" w:color="47D459"/>
              <w:left w:val="nil"/>
              <w:bottom w:val="single" w:sz="8" w:space="0" w:color="47D459"/>
              <w:right w:val="nil"/>
            </w:tcBorders>
            <w:tcMar>
              <w:left w:w="108" w:type="dxa"/>
              <w:right w:w="108" w:type="dxa"/>
            </w:tcMar>
          </w:tcPr>
          <w:p w14:paraId="3FF6C183" w14:textId="437F6B14"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Informes de capacitación, auditorías agrícolas.</w:t>
            </w:r>
          </w:p>
        </w:tc>
      </w:tr>
    </w:tbl>
    <w:p w14:paraId="70C6235E" w14:textId="5F671038"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9016" w:type="dxa"/>
        <w:tblLayout w:type="fixed"/>
        <w:tblLook w:val="04A0" w:firstRow="1" w:lastRow="0" w:firstColumn="1" w:lastColumn="0" w:noHBand="0" w:noVBand="1"/>
      </w:tblPr>
      <w:tblGrid>
        <w:gridCol w:w="1560"/>
        <w:gridCol w:w="2835"/>
        <w:gridCol w:w="19"/>
        <w:gridCol w:w="4602"/>
      </w:tblGrid>
      <w:tr w:rsidR="35C9064B" w14:paraId="538076DF"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left w:val="nil"/>
              <w:bottom w:val="single" w:sz="12" w:space="0" w:color="47D459"/>
              <w:right w:val="nil"/>
            </w:tcBorders>
            <w:tcMar>
              <w:left w:w="108" w:type="dxa"/>
              <w:right w:w="108" w:type="dxa"/>
            </w:tcMar>
          </w:tcPr>
          <w:p w14:paraId="0F378152" w14:textId="0FAAFF38"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M21. Diseñar un plan de contingencia ante los periodos de escasez hídrica y eventos extremos</w:t>
            </w:r>
          </w:p>
        </w:tc>
      </w:tr>
      <w:tr w:rsidR="35C9064B" w14:paraId="094C330C"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78E67C3D" w14:textId="128DA605"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854" w:type="dxa"/>
            <w:gridSpan w:val="2"/>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2B1DEDE4" w14:textId="445BEA2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SUB-ELEMENTO</w:t>
            </w:r>
          </w:p>
        </w:tc>
        <w:tc>
          <w:tcPr>
            <w:tcW w:w="4602" w:type="dxa"/>
            <w:tcBorders>
              <w:top w:val="nil"/>
              <w:left w:val="single" w:sz="8" w:space="0" w:color="47D459"/>
              <w:bottom w:val="single" w:sz="8" w:space="0" w:color="47D459"/>
              <w:right w:val="nil"/>
            </w:tcBorders>
            <w:shd w:val="clear" w:color="auto" w:fill="C1F0C7"/>
            <w:tcMar>
              <w:left w:w="108" w:type="dxa"/>
              <w:right w:w="108" w:type="dxa"/>
            </w:tcMar>
          </w:tcPr>
          <w:p w14:paraId="3C611B6B" w14:textId="7173BF7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CONTENIDO</w:t>
            </w:r>
          </w:p>
        </w:tc>
      </w:tr>
      <w:tr w:rsidR="35C9064B" w14:paraId="3DCBF8CE"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427F5D99" w14:textId="3A1C63D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854" w:type="dxa"/>
            <w:gridSpan w:val="2"/>
            <w:tcBorders>
              <w:top w:val="single" w:sz="8" w:space="0" w:color="47D459"/>
              <w:left w:val="single" w:sz="8" w:space="0" w:color="47D459"/>
              <w:bottom w:val="single" w:sz="8" w:space="0" w:color="47D459"/>
              <w:right w:val="single" w:sz="8" w:space="0" w:color="47D459"/>
            </w:tcBorders>
            <w:tcMar>
              <w:left w:w="108" w:type="dxa"/>
              <w:right w:w="108" w:type="dxa"/>
            </w:tcMar>
          </w:tcPr>
          <w:p w14:paraId="1824AE7C" w14:textId="2E9D969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Objetivo Especifico (OE)</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736BCC44" w14:textId="6175928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Establecer un plan de acción para minimizar el impacto de la escasez hídrica y eventos extremos en la comunidad, asegurando el acceso al agua en situaciones críticas.</w:t>
            </w:r>
          </w:p>
        </w:tc>
      </w:tr>
      <w:tr w:rsidR="35C9064B" w14:paraId="39B2AF1A"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8D39A14"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0848F7BD" w14:textId="5100CB45"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Lineamiento Estratégico (LE)</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092C555E" w14:textId="5F51A4F3"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GESTIÓN DEL RIESGO Y CONTINGENCIAS</w:t>
            </w:r>
          </w:p>
        </w:tc>
      </w:tr>
      <w:tr w:rsidR="35C9064B" w14:paraId="242DD741"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65C057B"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7021719A" w14:textId="60D0B3A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Descripción y resultado esperado de la medida</w:t>
            </w:r>
          </w:p>
        </w:tc>
        <w:tc>
          <w:tcPr>
            <w:tcW w:w="4602" w:type="dxa"/>
            <w:tcBorders>
              <w:top w:val="single" w:sz="8" w:space="0" w:color="47D459"/>
              <w:left w:val="single" w:sz="8" w:space="0" w:color="47D459"/>
              <w:bottom w:val="single" w:sz="8" w:space="0" w:color="47D459"/>
              <w:right w:val="nil"/>
            </w:tcBorders>
            <w:tcMar>
              <w:left w:w="108" w:type="dxa"/>
              <w:right w:w="108" w:type="dxa"/>
            </w:tcMar>
            <w:vAlign w:val="center"/>
          </w:tcPr>
          <w:p w14:paraId="14F3D12F" w14:textId="2324514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1F1F1F"/>
              </w:rPr>
            </w:pPr>
            <w:r w:rsidRPr="667285CD">
              <w:rPr>
                <w:rFonts w:ascii="Palatino Linotype" w:eastAsia="Palatino Linotype" w:hAnsi="Palatino Linotype" w:cs="Palatino Linotype"/>
                <w:color w:val="1F1F1F"/>
              </w:rPr>
              <w:t xml:space="preserve">Inexistencia de protocolo ante emergencias, </w:t>
            </w:r>
            <w:r w:rsidR="007A216A">
              <w:rPr>
                <w:rFonts w:ascii="Palatino Linotype" w:eastAsia="Palatino Linotype" w:hAnsi="Palatino Linotype" w:cs="Palatino Linotype"/>
                <w:color w:val="1F1F1F"/>
              </w:rPr>
              <w:t>f</w:t>
            </w:r>
            <w:r w:rsidRPr="667285CD">
              <w:rPr>
                <w:rFonts w:ascii="Palatino Linotype" w:eastAsia="Palatino Linotype" w:hAnsi="Palatino Linotype" w:cs="Palatino Linotype"/>
                <w:color w:val="1F1F1F"/>
              </w:rPr>
              <w:t>alta de colaboración entre miembros de comunidad para dar respuesta la escasez. Respuesta reactiva ante evento de carácter frecuente. A partir de la coordinación conjunta del sector público y privado se diseñará un plan de contingencia con acciones concretas para dar respuesta a episodios de escasez hídricas y eventos extremos que perturben el bienestar de la comunidad.</w:t>
            </w:r>
          </w:p>
        </w:tc>
      </w:tr>
      <w:tr w:rsidR="35C9064B" w14:paraId="3305975D"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24FC0F4"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651BAC08" w14:textId="7BC2EFE9"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Coordinadora</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F964037" w14:textId="44151CC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c>
      </w:tr>
      <w:tr w:rsidR="35C9064B" w14:paraId="3CED5B58"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C1D98F0"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5015F683" w14:textId="63C4AC88"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Potencial fuente de financiamiento</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2A5A9C84" w14:textId="0E3E863A" w:rsidR="2464C274" w:rsidRDefault="488BB72A"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Fondos públicos, privados o mediante estudio de investigación.</w:t>
            </w:r>
          </w:p>
        </w:tc>
      </w:tr>
      <w:tr w:rsidR="35C9064B" w14:paraId="77936DF1"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883D685" w14:textId="77777777" w:rsidR="00A860F1" w:rsidRDefault="00A860F1"/>
        </w:tc>
        <w:tc>
          <w:tcPr>
            <w:tcW w:w="2854"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296210EB" w14:textId="535E912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Actores vinculados</w:t>
            </w:r>
          </w:p>
        </w:tc>
        <w:tc>
          <w:tcPr>
            <w:tcW w:w="4602" w:type="dxa"/>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F731ADB" w14:textId="554D9A7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Organizaciones territoriales de Macaya, habitantes permanente o intermitente, comité de gestión hídrica, sector público (DOH, SENAPRED, CORECC), municipio.  </w:t>
            </w:r>
          </w:p>
        </w:tc>
      </w:tr>
      <w:tr w:rsidR="35C9064B" w14:paraId="4D4DC90C"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412EE87" w14:textId="77777777" w:rsidR="00A860F1" w:rsidRDefault="00A860F1"/>
        </w:tc>
        <w:tc>
          <w:tcPr>
            <w:tcW w:w="2854" w:type="dxa"/>
            <w:gridSpan w:val="2"/>
            <w:tcBorders>
              <w:top w:val="single" w:sz="8" w:space="0" w:color="47D459"/>
              <w:left w:val="nil"/>
              <w:bottom w:val="single" w:sz="8" w:space="0" w:color="47D459"/>
              <w:right w:val="single" w:sz="8" w:space="0" w:color="47D459"/>
            </w:tcBorders>
            <w:tcMar>
              <w:left w:w="108" w:type="dxa"/>
              <w:right w:w="108" w:type="dxa"/>
            </w:tcMar>
          </w:tcPr>
          <w:p w14:paraId="35981BC1" w14:textId="0E9C67F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Duración </w:t>
            </w:r>
          </w:p>
        </w:tc>
        <w:tc>
          <w:tcPr>
            <w:tcW w:w="4602" w:type="dxa"/>
            <w:tcBorders>
              <w:top w:val="single" w:sz="8" w:space="0" w:color="47D459"/>
              <w:left w:val="single" w:sz="8" w:space="0" w:color="47D459"/>
              <w:bottom w:val="single" w:sz="8" w:space="0" w:color="47D459"/>
              <w:right w:val="nil"/>
            </w:tcBorders>
            <w:tcMar>
              <w:left w:w="108" w:type="dxa"/>
              <w:right w:w="108" w:type="dxa"/>
            </w:tcMar>
          </w:tcPr>
          <w:p w14:paraId="2AA50E5C" w14:textId="60E92F8B" w:rsidR="0DE666E4" w:rsidRDefault="6B3BA0AA"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Dos (</w:t>
            </w:r>
            <w:r w:rsidR="35C9064B" w:rsidRPr="667285CD">
              <w:rPr>
                <w:rFonts w:ascii="Palatino Linotype" w:eastAsia="Palatino Linotype" w:hAnsi="Palatino Linotype" w:cs="Palatino Linotype"/>
                <w:color w:val="000000" w:themeColor="text1"/>
                <w:lang w:val="es-ES"/>
              </w:rPr>
              <w:t>2</w:t>
            </w:r>
            <w:r w:rsidR="0DAC1C47" w:rsidRPr="667285CD">
              <w:rPr>
                <w:rFonts w:ascii="Palatino Linotype" w:eastAsia="Palatino Linotype" w:hAnsi="Palatino Linotype" w:cs="Palatino Linotype"/>
                <w:color w:val="000000" w:themeColor="text1"/>
                <w:lang w:val="es-ES"/>
              </w:rPr>
              <w:t>)</w:t>
            </w:r>
            <w:r w:rsidR="35C9064B" w:rsidRPr="667285CD">
              <w:rPr>
                <w:rFonts w:ascii="Palatino Linotype" w:eastAsia="Palatino Linotype" w:hAnsi="Palatino Linotype" w:cs="Palatino Linotype"/>
                <w:color w:val="000000" w:themeColor="text1"/>
                <w:lang w:val="es-ES"/>
              </w:rPr>
              <w:t xml:space="preserve"> meses para el diseño y ejecución continua con evaluaciones semestrales.</w:t>
            </w:r>
          </w:p>
        </w:tc>
      </w:tr>
      <w:tr w:rsidR="35C9064B" w14:paraId="7DCEFC8E"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78218B20" w14:textId="7B1E34C1" w:rsidR="35C9064B" w:rsidRPr="007A216A" w:rsidRDefault="35C9064B" w:rsidP="667285CD">
            <w:pPr>
              <w:jc w:val="both"/>
              <w:rPr>
                <w:rFonts w:ascii="Palatino Linotype" w:eastAsia="Palatino Linotype" w:hAnsi="Palatino Linotype" w:cs="Palatino Linotype"/>
                <w:color w:val="000000" w:themeColor="text1"/>
              </w:rPr>
            </w:pPr>
            <w:r w:rsidRPr="007A216A">
              <w:rPr>
                <w:rFonts w:ascii="Palatino Linotype" w:eastAsia="Palatino Linotype" w:hAnsi="Palatino Linotype" w:cs="Palatino Linotype"/>
                <w:color w:val="000000" w:themeColor="text1"/>
              </w:rPr>
              <w:t>Sinergias de la medida</w:t>
            </w:r>
          </w:p>
        </w:tc>
        <w:tc>
          <w:tcPr>
            <w:tcW w:w="7456"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4D966DD0" w14:textId="2CE9D821"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color w:val="000000" w:themeColor="text1"/>
              </w:rPr>
              <w:t>Compatible con los planes de gestión de riesgos del ONEMI y la DGA, que buscan mitigar los efectos de la escasez hídrica</w:t>
            </w:r>
            <w:r w:rsidR="45EC1DCC" w:rsidRPr="667285CD">
              <w:rPr>
                <w:rFonts w:ascii="Palatino Linotype" w:eastAsia="Palatino Linotype" w:hAnsi="Palatino Linotype" w:cs="Palatino Linotype"/>
                <w:color w:val="000000" w:themeColor="text1"/>
              </w:rPr>
              <w:t>.</w:t>
            </w:r>
            <w:r>
              <w:br/>
            </w:r>
            <w:r w:rsidR="6C3611DC" w:rsidRPr="667285CD">
              <w:rPr>
                <w:rFonts w:ascii="Palatino Linotype" w:eastAsia="Palatino Linotype" w:hAnsi="Palatino Linotype" w:cs="Palatino Linotype"/>
              </w:rPr>
              <w:t>Alineado con la Ley de Gestión del Riesgo de Desastres y la Estrategia Nacional de Adaptación al Cambio Climático, que incluyen la preparación ante emergencias relacionadas con el agua.</w:t>
            </w:r>
          </w:p>
        </w:tc>
      </w:tr>
      <w:tr w:rsidR="35C9064B" w14:paraId="01D9DA63"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7C06902E" w14:textId="06384ACA"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854" w:type="dxa"/>
            <w:gridSpan w:val="2"/>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38058927" w14:textId="10FB1D9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Cronograma</w:t>
            </w:r>
          </w:p>
          <w:p w14:paraId="79BC8368" w14:textId="6A4331D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w:t>
            </w:r>
          </w:p>
        </w:tc>
        <w:tc>
          <w:tcPr>
            <w:tcW w:w="4602" w:type="dxa"/>
            <w:tcBorders>
              <w:top w:val="nil"/>
              <w:left w:val="single" w:sz="8" w:space="0" w:color="47D459"/>
              <w:bottom w:val="single" w:sz="8" w:space="0" w:color="47D459"/>
              <w:right w:val="nil"/>
            </w:tcBorders>
            <w:tcMar>
              <w:left w:w="108" w:type="dxa"/>
              <w:right w:w="108" w:type="dxa"/>
            </w:tcMar>
          </w:tcPr>
          <w:p w14:paraId="1CCBADD4" w14:textId="2BAD30CC"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Acciones </w:t>
            </w:r>
          </w:p>
        </w:tc>
      </w:tr>
      <w:tr w:rsidR="35C9064B" w14:paraId="1C33C8C1"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00751C9" w14:textId="77777777" w:rsidR="00A860F1" w:rsidRDefault="00A860F1"/>
        </w:tc>
        <w:tc>
          <w:tcPr>
            <w:tcW w:w="2854" w:type="dxa"/>
            <w:gridSpan w:val="2"/>
            <w:vMerge/>
            <w:vAlign w:val="center"/>
          </w:tcPr>
          <w:p w14:paraId="7AAFA269"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22179D23" w14:textId="1963B63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A6</w:t>
            </w:r>
            <w:r w:rsidR="0DAC4B9D" w:rsidRPr="667285CD">
              <w:rPr>
                <w:rFonts w:ascii="Palatino Linotype" w:eastAsia="Palatino Linotype" w:hAnsi="Palatino Linotype" w:cs="Palatino Linotype"/>
                <w:color w:val="000000" w:themeColor="text1"/>
              </w:rPr>
              <w:t>7</w:t>
            </w:r>
            <w:r w:rsidRPr="667285CD">
              <w:rPr>
                <w:rFonts w:ascii="Palatino Linotype" w:eastAsia="Palatino Linotype" w:hAnsi="Palatino Linotype" w:cs="Palatino Linotype"/>
                <w:color w:val="000000" w:themeColor="text1"/>
              </w:rPr>
              <w:t>. Generar un mapa de riesgo.</w:t>
            </w:r>
          </w:p>
        </w:tc>
      </w:tr>
      <w:tr w:rsidR="35C9064B" w14:paraId="6ADBD6EE"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D568027" w14:textId="77777777" w:rsidR="00A860F1" w:rsidRDefault="00A860F1"/>
        </w:tc>
        <w:tc>
          <w:tcPr>
            <w:tcW w:w="2854" w:type="dxa"/>
            <w:gridSpan w:val="2"/>
            <w:vMerge/>
            <w:vAlign w:val="center"/>
          </w:tcPr>
          <w:p w14:paraId="4A874742"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602" w:type="dxa"/>
            <w:tcBorders>
              <w:top w:val="single" w:sz="8" w:space="0" w:color="47D459"/>
              <w:left w:val="nil"/>
              <w:bottom w:val="single" w:sz="8" w:space="0" w:color="47D459"/>
              <w:right w:val="nil"/>
            </w:tcBorders>
            <w:tcMar>
              <w:left w:w="108" w:type="dxa"/>
              <w:right w:w="108" w:type="dxa"/>
            </w:tcMar>
          </w:tcPr>
          <w:p w14:paraId="57EE342B" w14:textId="1D06B03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A6</w:t>
            </w:r>
            <w:r w:rsidR="0A08CC54" w:rsidRPr="667285CD">
              <w:rPr>
                <w:rFonts w:ascii="Palatino Linotype" w:eastAsia="Palatino Linotype" w:hAnsi="Palatino Linotype" w:cs="Palatino Linotype"/>
              </w:rPr>
              <w:t>8</w:t>
            </w:r>
            <w:r w:rsidRPr="667285CD">
              <w:rPr>
                <w:rFonts w:ascii="Palatino Linotype" w:eastAsia="Palatino Linotype" w:hAnsi="Palatino Linotype" w:cs="Palatino Linotype"/>
              </w:rPr>
              <w:t>. Análisis de riesgo.</w:t>
            </w:r>
          </w:p>
        </w:tc>
      </w:tr>
      <w:tr w:rsidR="35C9064B" w14:paraId="6558D527"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52DE355" w14:textId="77777777" w:rsidR="00A860F1" w:rsidRDefault="00A860F1"/>
        </w:tc>
        <w:tc>
          <w:tcPr>
            <w:tcW w:w="2854" w:type="dxa"/>
            <w:gridSpan w:val="2"/>
            <w:vMerge/>
            <w:vAlign w:val="center"/>
          </w:tcPr>
          <w:p w14:paraId="08DFD202"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602" w:type="dxa"/>
            <w:tcBorders>
              <w:top w:val="single" w:sz="8" w:space="0" w:color="47D459"/>
              <w:left w:val="nil"/>
              <w:bottom w:val="single" w:sz="8" w:space="0" w:color="47D459"/>
              <w:right w:val="nil"/>
            </w:tcBorders>
            <w:shd w:val="clear" w:color="auto" w:fill="C1F0C7"/>
            <w:tcMar>
              <w:left w:w="108" w:type="dxa"/>
              <w:right w:w="108" w:type="dxa"/>
            </w:tcMar>
          </w:tcPr>
          <w:p w14:paraId="7198B47B" w14:textId="700837F4" w:rsidR="3A44CB19" w:rsidRDefault="148FADCF"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A</w:t>
            </w:r>
            <w:r w:rsidR="35C9064B" w:rsidRPr="667285CD">
              <w:rPr>
                <w:rFonts w:ascii="Palatino Linotype" w:eastAsia="Palatino Linotype" w:hAnsi="Palatino Linotype" w:cs="Palatino Linotype"/>
                <w:color w:val="000000" w:themeColor="text1"/>
                <w:lang w:val="es-ES"/>
              </w:rPr>
              <w:t>6</w:t>
            </w:r>
            <w:r w:rsidR="32479DDF" w:rsidRPr="667285CD">
              <w:rPr>
                <w:rFonts w:ascii="Palatino Linotype" w:eastAsia="Palatino Linotype" w:hAnsi="Palatino Linotype" w:cs="Palatino Linotype"/>
                <w:color w:val="000000" w:themeColor="text1"/>
                <w:lang w:val="es-ES"/>
              </w:rPr>
              <w:t>9</w:t>
            </w:r>
            <w:r w:rsidR="6A5A01F0" w:rsidRPr="667285CD">
              <w:rPr>
                <w:rFonts w:ascii="Palatino Linotype" w:eastAsia="Palatino Linotype" w:hAnsi="Palatino Linotype" w:cs="Palatino Linotype"/>
                <w:color w:val="000000" w:themeColor="text1"/>
                <w:lang w:val="es-ES"/>
              </w:rPr>
              <w:t>.</w:t>
            </w:r>
            <w:r w:rsidR="35C9064B" w:rsidRPr="667285CD">
              <w:rPr>
                <w:rFonts w:ascii="Palatino Linotype" w:eastAsia="Palatino Linotype" w:hAnsi="Palatino Linotype" w:cs="Palatino Linotype"/>
                <w:color w:val="000000" w:themeColor="text1"/>
                <w:lang w:val="es-ES"/>
              </w:rPr>
              <w:t xml:space="preserve"> Desarrollo del plan</w:t>
            </w:r>
            <w:r w:rsidR="0DE19D14" w:rsidRPr="667285CD">
              <w:rPr>
                <w:rFonts w:ascii="Palatino Linotype" w:eastAsia="Palatino Linotype" w:hAnsi="Palatino Linotype" w:cs="Palatino Linotype"/>
                <w:color w:val="000000" w:themeColor="text1"/>
                <w:lang w:val="es-ES"/>
              </w:rPr>
              <w:t>.</w:t>
            </w:r>
          </w:p>
        </w:tc>
      </w:tr>
      <w:tr w:rsidR="35C9064B" w14:paraId="036E601A" w14:textId="77777777" w:rsidTr="667285CD">
        <w:trPr>
          <w:trHeight w:val="300"/>
        </w:trPr>
        <w:tc>
          <w:tcPr>
            <w:cnfStyle w:val="001000000000" w:firstRow="0" w:lastRow="0" w:firstColumn="1" w:lastColumn="0" w:oddVBand="0" w:evenVBand="0" w:oddHBand="0" w:evenHBand="0" w:firstRowFirstColumn="0" w:firstRowLastColumn="0" w:lastRowFirstColumn="0" w:lastRowLastColumn="0"/>
            <w:tcW w:w="9016" w:type="dxa"/>
            <w:gridSpan w:val="4"/>
            <w:tcBorders>
              <w:top w:val="nil"/>
              <w:left w:val="nil"/>
              <w:bottom w:val="single" w:sz="8" w:space="0" w:color="47D459"/>
              <w:right w:val="nil"/>
            </w:tcBorders>
            <w:tcMar>
              <w:left w:w="108" w:type="dxa"/>
              <w:right w:w="108" w:type="dxa"/>
            </w:tcMar>
          </w:tcPr>
          <w:p w14:paraId="61B3CD9D" w14:textId="3FD8AAD1" w:rsidR="35C9064B" w:rsidRDefault="35C9064B" w:rsidP="007A216A">
            <w:pPr>
              <w:jc w:val="center"/>
              <w:rPr>
                <w:rFonts w:ascii="Palatino Linotype" w:eastAsia="Palatino Linotype" w:hAnsi="Palatino Linotype" w:cs="Palatino Linotype"/>
              </w:rPr>
            </w:pPr>
            <w:r w:rsidRPr="667285CD">
              <w:rPr>
                <w:rFonts w:ascii="Palatino Linotype" w:eastAsia="Palatino Linotype" w:hAnsi="Palatino Linotype" w:cs="Palatino Linotype"/>
              </w:rPr>
              <w:t>Seguimiento</w:t>
            </w:r>
          </w:p>
        </w:tc>
      </w:tr>
      <w:tr w:rsidR="35C9064B" w14:paraId="66BF3701"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754BC8A" w14:textId="3FC54119"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Indicador de cumplimiento</w:t>
            </w:r>
          </w:p>
        </w:tc>
        <w:tc>
          <w:tcPr>
            <w:tcW w:w="4621" w:type="dxa"/>
            <w:gridSpan w:val="2"/>
            <w:tcBorders>
              <w:top w:val="nil"/>
              <w:left w:val="nil"/>
              <w:bottom w:val="single" w:sz="8" w:space="0" w:color="47D459"/>
              <w:right w:val="nil"/>
            </w:tcBorders>
            <w:shd w:val="clear" w:color="auto" w:fill="C1F0C7"/>
            <w:tcMar>
              <w:left w:w="108" w:type="dxa"/>
              <w:right w:w="108" w:type="dxa"/>
            </w:tcMar>
          </w:tcPr>
          <w:p w14:paraId="0C4DE15A" w14:textId="4A3C3D1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Medio de Verificación</w:t>
            </w:r>
          </w:p>
        </w:tc>
      </w:tr>
      <w:tr w:rsidR="35C9064B" w14:paraId="4DA64C51"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395" w:type="dxa"/>
            <w:gridSpan w:val="2"/>
            <w:tcBorders>
              <w:top w:val="single" w:sz="8" w:space="0" w:color="47D459"/>
              <w:left w:val="nil"/>
              <w:bottom w:val="single" w:sz="8" w:space="0" w:color="47D459"/>
              <w:right w:val="single" w:sz="8" w:space="0" w:color="47D459"/>
            </w:tcBorders>
            <w:tcMar>
              <w:left w:w="108" w:type="dxa"/>
              <w:right w:w="108" w:type="dxa"/>
            </w:tcMar>
          </w:tcPr>
          <w:p w14:paraId="3AD2ACA6" w14:textId="325BCA6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 de contingencia desarrollado y aprobado.</w:t>
            </w:r>
          </w:p>
        </w:tc>
        <w:tc>
          <w:tcPr>
            <w:tcW w:w="4621" w:type="dxa"/>
            <w:gridSpan w:val="2"/>
            <w:tcBorders>
              <w:top w:val="single" w:sz="8" w:space="0" w:color="47D459"/>
              <w:left w:val="nil"/>
              <w:bottom w:val="single" w:sz="8" w:space="0" w:color="47D459"/>
              <w:right w:val="nil"/>
            </w:tcBorders>
            <w:tcMar>
              <w:left w:w="108" w:type="dxa"/>
              <w:right w:w="108" w:type="dxa"/>
            </w:tcMar>
          </w:tcPr>
          <w:p w14:paraId="1CF0D8FC" w14:textId="2F14D1F0"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lang w:val="es-ES"/>
              </w:rPr>
            </w:pPr>
            <w:r w:rsidRPr="667285CD">
              <w:rPr>
                <w:rFonts w:ascii="Palatino Linotype" w:eastAsia="Palatino Linotype" w:hAnsi="Palatino Linotype" w:cs="Palatino Linotype"/>
                <w:lang w:val="es-ES"/>
              </w:rPr>
              <w:t>Documento del plan, actas de simulacros, evaluaciones post-evento.</w:t>
            </w:r>
          </w:p>
        </w:tc>
      </w:tr>
    </w:tbl>
    <w:p w14:paraId="79B6ABCD" w14:textId="3E1536F0" w:rsidR="1067BA83" w:rsidRDefault="3F3A4DB3" w:rsidP="667285CD">
      <w:pPr>
        <w:spacing w:after="160" w:line="257" w:lineRule="auto"/>
        <w:jc w:val="both"/>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p>
    <w:tbl>
      <w:tblPr>
        <w:tblStyle w:val="Tablaconcuadrcula2-nfasis3"/>
        <w:tblW w:w="0" w:type="auto"/>
        <w:tblLayout w:type="fixed"/>
        <w:tblLook w:val="04A0" w:firstRow="1" w:lastRow="0" w:firstColumn="1" w:lastColumn="0" w:noHBand="0" w:noVBand="1"/>
      </w:tblPr>
      <w:tblGrid>
        <w:gridCol w:w="1560"/>
        <w:gridCol w:w="2667"/>
        <w:gridCol w:w="26"/>
        <w:gridCol w:w="4762"/>
      </w:tblGrid>
      <w:tr w:rsidR="35C9064B" w14:paraId="21ACA3D3" w14:textId="77777777" w:rsidTr="66728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gridSpan w:val="4"/>
            <w:tcBorders>
              <w:left w:val="nil"/>
              <w:bottom w:val="single" w:sz="12" w:space="0" w:color="47D459"/>
              <w:right w:val="nil"/>
            </w:tcBorders>
            <w:tcMar>
              <w:left w:w="108" w:type="dxa"/>
              <w:right w:w="108" w:type="dxa"/>
            </w:tcMar>
          </w:tcPr>
          <w:p w14:paraId="59D5F374" w14:textId="27F3E98D"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M22. Implementar un sistema de coordinación conjunta y alerta temprana ante eventos de escasez hídrica y emergencias ante eventos extremos. </w:t>
            </w:r>
          </w:p>
        </w:tc>
      </w:tr>
      <w:tr w:rsidR="35C9064B" w14:paraId="25F15475"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47D459"/>
              <w:left w:val="nil"/>
              <w:bottom w:val="single" w:sz="8" w:space="0" w:color="47D459"/>
              <w:right w:val="single" w:sz="8" w:space="0" w:color="47D459"/>
            </w:tcBorders>
            <w:shd w:val="clear" w:color="auto" w:fill="C1F0C7"/>
            <w:tcMar>
              <w:left w:w="108" w:type="dxa"/>
              <w:right w:w="108" w:type="dxa"/>
            </w:tcMar>
          </w:tcPr>
          <w:p w14:paraId="410CC198" w14:textId="0E994594"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ELEMENTO</w:t>
            </w:r>
          </w:p>
        </w:tc>
        <w:tc>
          <w:tcPr>
            <w:tcW w:w="2667" w:type="dxa"/>
            <w:tcBorders>
              <w:top w:val="nil"/>
              <w:left w:val="single" w:sz="8" w:space="0" w:color="47D459"/>
              <w:bottom w:val="single" w:sz="8" w:space="0" w:color="47D459"/>
              <w:right w:val="single" w:sz="8" w:space="0" w:color="47D459"/>
            </w:tcBorders>
            <w:shd w:val="clear" w:color="auto" w:fill="C1F0C7"/>
            <w:tcMar>
              <w:left w:w="108" w:type="dxa"/>
              <w:right w:w="108" w:type="dxa"/>
            </w:tcMar>
          </w:tcPr>
          <w:p w14:paraId="1C11DD69" w14:textId="7C429184"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SUB-ELEMENTO</w:t>
            </w:r>
          </w:p>
        </w:tc>
        <w:tc>
          <w:tcPr>
            <w:tcW w:w="4788" w:type="dxa"/>
            <w:gridSpan w:val="2"/>
            <w:tcBorders>
              <w:top w:val="nil"/>
              <w:left w:val="single" w:sz="8" w:space="0" w:color="47D459"/>
              <w:bottom w:val="single" w:sz="8" w:space="0" w:color="47D459"/>
              <w:right w:val="nil"/>
            </w:tcBorders>
            <w:shd w:val="clear" w:color="auto" w:fill="C1F0C7"/>
            <w:tcMar>
              <w:left w:w="108" w:type="dxa"/>
              <w:right w:w="108" w:type="dxa"/>
            </w:tcMar>
          </w:tcPr>
          <w:p w14:paraId="68E0E29E" w14:textId="3B1C3A6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CONTENIDO</w:t>
            </w:r>
          </w:p>
        </w:tc>
      </w:tr>
      <w:tr w:rsidR="35C9064B" w14:paraId="6D43A9D2"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6F992170" w14:textId="11A20B25"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Descripción</w:t>
            </w:r>
          </w:p>
        </w:tc>
        <w:tc>
          <w:tcPr>
            <w:tcW w:w="2667" w:type="dxa"/>
            <w:tcBorders>
              <w:top w:val="single" w:sz="8" w:space="0" w:color="47D459"/>
              <w:left w:val="single" w:sz="8" w:space="0" w:color="47D459"/>
              <w:bottom w:val="single" w:sz="8" w:space="0" w:color="47D459"/>
              <w:right w:val="single" w:sz="8" w:space="0" w:color="47D459"/>
            </w:tcBorders>
            <w:tcMar>
              <w:left w:w="108" w:type="dxa"/>
              <w:right w:w="108" w:type="dxa"/>
            </w:tcMar>
          </w:tcPr>
          <w:p w14:paraId="04B9E77E" w14:textId="6926B9A9"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Objetivo Especifico (OE)</w:t>
            </w:r>
          </w:p>
        </w:tc>
        <w:tc>
          <w:tcPr>
            <w:tcW w:w="4788" w:type="dxa"/>
            <w:gridSpan w:val="2"/>
            <w:tcBorders>
              <w:top w:val="single" w:sz="8" w:space="0" w:color="47D459"/>
              <w:left w:val="single" w:sz="8" w:space="0" w:color="47D459"/>
              <w:bottom w:val="single" w:sz="8" w:space="0" w:color="47D459"/>
              <w:right w:val="nil"/>
            </w:tcBorders>
            <w:tcMar>
              <w:left w:w="108" w:type="dxa"/>
              <w:right w:w="108" w:type="dxa"/>
            </w:tcMar>
          </w:tcPr>
          <w:p w14:paraId="087E1799" w14:textId="79E569A1"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Desarrollar un sistema de alerta temprana y coordinación que permita responder de manera rápida y efectiva a emergencias relacionadas con el agu</w:t>
            </w:r>
            <w:r w:rsidR="00FD4891">
              <w:rPr>
                <w:rFonts w:ascii="Palatino Linotype" w:eastAsia="Palatino Linotype" w:hAnsi="Palatino Linotype" w:cs="Palatino Linotype"/>
              </w:rPr>
              <w:t>a</w:t>
            </w:r>
            <w:r w:rsidRPr="667285CD">
              <w:rPr>
                <w:rFonts w:ascii="Palatino Linotype" w:eastAsia="Palatino Linotype" w:hAnsi="Palatino Linotype" w:cs="Palatino Linotype"/>
              </w:rPr>
              <w:t>.</w:t>
            </w:r>
          </w:p>
        </w:tc>
      </w:tr>
      <w:tr w:rsidR="35C9064B" w14:paraId="5291A734"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C41D557" w14:textId="77777777" w:rsidR="00A860F1" w:rsidRDefault="00A860F1"/>
        </w:tc>
        <w:tc>
          <w:tcPr>
            <w:tcW w:w="2667"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56E51A56" w14:textId="7375775F"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Lineamiento Estratégico (LE)</w:t>
            </w:r>
          </w:p>
        </w:tc>
        <w:tc>
          <w:tcPr>
            <w:tcW w:w="4788"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340D964B" w14:textId="395B80BE"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LE4. GESTIÓN DEL RIESGO Y CONTINGENCIAS</w:t>
            </w:r>
          </w:p>
        </w:tc>
      </w:tr>
      <w:tr w:rsidR="35C9064B" w14:paraId="7AD9618A"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5A4DE85" w14:textId="77777777" w:rsidR="00A860F1" w:rsidRDefault="00A860F1"/>
        </w:tc>
        <w:tc>
          <w:tcPr>
            <w:tcW w:w="2667" w:type="dxa"/>
            <w:tcBorders>
              <w:top w:val="single" w:sz="8" w:space="0" w:color="47D459"/>
              <w:left w:val="nil"/>
              <w:bottom w:val="single" w:sz="8" w:space="0" w:color="47D459"/>
              <w:right w:val="single" w:sz="8" w:space="0" w:color="47D459"/>
            </w:tcBorders>
            <w:tcMar>
              <w:left w:w="108" w:type="dxa"/>
              <w:right w:w="108" w:type="dxa"/>
            </w:tcMar>
          </w:tcPr>
          <w:p w14:paraId="3A96DA4E" w14:textId="5F7F678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Descripción y resultado esperado de la medida</w:t>
            </w:r>
          </w:p>
        </w:tc>
        <w:tc>
          <w:tcPr>
            <w:tcW w:w="4788" w:type="dxa"/>
            <w:gridSpan w:val="2"/>
            <w:tcBorders>
              <w:top w:val="single" w:sz="8" w:space="0" w:color="47D459"/>
              <w:left w:val="single" w:sz="8" w:space="0" w:color="47D459"/>
              <w:bottom w:val="single" w:sz="8" w:space="0" w:color="47D459"/>
              <w:right w:val="nil"/>
            </w:tcBorders>
            <w:tcMar>
              <w:left w:w="108" w:type="dxa"/>
              <w:right w:w="108" w:type="dxa"/>
            </w:tcMar>
          </w:tcPr>
          <w:p w14:paraId="7EDAAC8C" w14:textId="66BE1A3F"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Implementación de un sistema integral de alerta temprana y coordinación que incluya tecnologías de monitoreo, comunicación efectiva y protocolos de respuesta ante emergencias.</w:t>
            </w:r>
          </w:p>
        </w:tc>
      </w:tr>
      <w:tr w:rsidR="35C9064B" w14:paraId="43C531D7"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035F57B" w14:textId="77777777" w:rsidR="00A860F1" w:rsidRDefault="00A860F1"/>
        </w:tc>
        <w:tc>
          <w:tcPr>
            <w:tcW w:w="2667"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4517156" w14:textId="62C8AAF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Coordinadora</w:t>
            </w:r>
          </w:p>
        </w:tc>
        <w:tc>
          <w:tcPr>
            <w:tcW w:w="4788"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6911F85" w14:textId="558AE9A8"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lang w:val="es-ES"/>
              </w:rPr>
            </w:pPr>
            <w:r w:rsidRPr="667285CD">
              <w:rPr>
                <w:rFonts w:ascii="Palatino Linotype" w:eastAsia="Palatino Linotype" w:hAnsi="Palatino Linotype" w:cs="Palatino Linotype"/>
                <w:color w:val="000000" w:themeColor="text1"/>
                <w:lang w:val="es-ES"/>
              </w:rPr>
              <w:t>Fondos públicos, privados o por medio de estudio de investigación.</w:t>
            </w:r>
          </w:p>
        </w:tc>
      </w:tr>
      <w:tr w:rsidR="35C9064B" w14:paraId="5FEBE9CE"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356580B" w14:textId="77777777" w:rsidR="00A860F1" w:rsidRDefault="00A860F1"/>
        </w:tc>
        <w:tc>
          <w:tcPr>
            <w:tcW w:w="2667" w:type="dxa"/>
            <w:tcBorders>
              <w:top w:val="single" w:sz="8" w:space="0" w:color="47D459"/>
              <w:left w:val="nil"/>
              <w:bottom w:val="single" w:sz="8" w:space="0" w:color="47D459"/>
              <w:right w:val="single" w:sz="8" w:space="0" w:color="47D459"/>
            </w:tcBorders>
            <w:tcMar>
              <w:left w:w="108" w:type="dxa"/>
              <w:right w:w="108" w:type="dxa"/>
            </w:tcMar>
          </w:tcPr>
          <w:p w14:paraId="605FA1DB" w14:textId="3D581C7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Potencial fuente de financiamiento</w:t>
            </w:r>
          </w:p>
        </w:tc>
        <w:tc>
          <w:tcPr>
            <w:tcW w:w="4788" w:type="dxa"/>
            <w:gridSpan w:val="2"/>
            <w:tcBorders>
              <w:top w:val="single" w:sz="8" w:space="0" w:color="47D459"/>
              <w:left w:val="single" w:sz="8" w:space="0" w:color="47D459"/>
              <w:bottom w:val="single" w:sz="8" w:space="0" w:color="47D459"/>
              <w:right w:val="nil"/>
            </w:tcBorders>
            <w:tcMar>
              <w:left w:w="108" w:type="dxa"/>
              <w:right w:w="108" w:type="dxa"/>
            </w:tcMar>
          </w:tcPr>
          <w:p w14:paraId="682D3590" w14:textId="0213EE3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Organizaciones territoriales de Macaya, habitantes permanente</w:t>
            </w:r>
            <w:r w:rsidR="007A216A">
              <w:rPr>
                <w:rFonts w:ascii="Palatino Linotype" w:eastAsia="Palatino Linotype" w:hAnsi="Palatino Linotype" w:cs="Palatino Linotype"/>
                <w:color w:val="000000" w:themeColor="text1"/>
              </w:rPr>
              <w:t>s</w:t>
            </w:r>
            <w:r w:rsidRPr="667285CD">
              <w:rPr>
                <w:rFonts w:ascii="Palatino Linotype" w:eastAsia="Palatino Linotype" w:hAnsi="Palatino Linotype" w:cs="Palatino Linotype"/>
                <w:color w:val="000000" w:themeColor="text1"/>
              </w:rPr>
              <w:t xml:space="preserve"> o intermitente</w:t>
            </w:r>
            <w:r w:rsidR="007A216A">
              <w:rPr>
                <w:rFonts w:ascii="Palatino Linotype" w:eastAsia="Palatino Linotype" w:hAnsi="Palatino Linotype" w:cs="Palatino Linotype"/>
                <w:color w:val="000000" w:themeColor="text1"/>
              </w:rPr>
              <w:t>s</w:t>
            </w:r>
            <w:r w:rsidRPr="667285CD">
              <w:rPr>
                <w:rFonts w:ascii="Palatino Linotype" w:eastAsia="Palatino Linotype" w:hAnsi="Palatino Linotype" w:cs="Palatino Linotype"/>
                <w:color w:val="000000" w:themeColor="text1"/>
              </w:rPr>
              <w:t xml:space="preserve">, comité </w:t>
            </w:r>
            <w:r w:rsidRPr="667285CD">
              <w:rPr>
                <w:rFonts w:ascii="Palatino Linotype" w:eastAsia="Palatino Linotype" w:hAnsi="Palatino Linotype" w:cs="Palatino Linotype"/>
                <w:color w:val="000000" w:themeColor="text1"/>
              </w:rPr>
              <w:lastRenderedPageBreak/>
              <w:t xml:space="preserve">de gestión hídrica, sector público (DOH, SENAPRED, CORECC), municipio.  </w:t>
            </w:r>
          </w:p>
        </w:tc>
      </w:tr>
      <w:tr w:rsidR="35C9064B" w14:paraId="6FBD2BE7"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1E15943F" w14:textId="77777777" w:rsidR="00A860F1" w:rsidRDefault="00A860F1"/>
        </w:tc>
        <w:tc>
          <w:tcPr>
            <w:tcW w:w="2667" w:type="dxa"/>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346B95BE" w14:textId="656F21A7"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b/>
                <w:bCs/>
                <w:color w:val="000000" w:themeColor="text1"/>
              </w:rPr>
            </w:pPr>
            <w:r w:rsidRPr="667285CD">
              <w:rPr>
                <w:rFonts w:ascii="Palatino Linotype" w:eastAsia="Palatino Linotype" w:hAnsi="Palatino Linotype" w:cs="Palatino Linotype"/>
                <w:b/>
                <w:bCs/>
                <w:color w:val="000000" w:themeColor="text1"/>
              </w:rPr>
              <w:t>Actores vinculados</w:t>
            </w:r>
          </w:p>
        </w:tc>
        <w:tc>
          <w:tcPr>
            <w:tcW w:w="4788" w:type="dxa"/>
            <w:gridSpan w:val="2"/>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62AD7982" w14:textId="6624749B"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 xml:space="preserve"> </w:t>
            </w:r>
          </w:p>
        </w:tc>
      </w:tr>
      <w:tr w:rsidR="35C9064B" w14:paraId="33E4E107"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0C3CEB9" w14:textId="77777777" w:rsidR="00A860F1" w:rsidRDefault="00A860F1"/>
        </w:tc>
        <w:tc>
          <w:tcPr>
            <w:tcW w:w="2667" w:type="dxa"/>
            <w:tcBorders>
              <w:top w:val="single" w:sz="8" w:space="0" w:color="47D459"/>
              <w:left w:val="nil"/>
              <w:bottom w:val="single" w:sz="8" w:space="0" w:color="47D459"/>
              <w:right w:val="single" w:sz="8" w:space="0" w:color="47D459"/>
            </w:tcBorders>
            <w:tcMar>
              <w:left w:w="108" w:type="dxa"/>
              <w:right w:w="108" w:type="dxa"/>
            </w:tcMar>
          </w:tcPr>
          <w:p w14:paraId="3AC98482" w14:textId="2C84FD0D"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Duración </w:t>
            </w:r>
          </w:p>
        </w:tc>
        <w:tc>
          <w:tcPr>
            <w:tcW w:w="4788" w:type="dxa"/>
            <w:gridSpan w:val="2"/>
            <w:tcBorders>
              <w:top w:val="single" w:sz="8" w:space="0" w:color="47D459"/>
              <w:left w:val="single" w:sz="8" w:space="0" w:color="47D459"/>
              <w:bottom w:val="single" w:sz="8" w:space="0" w:color="47D459"/>
              <w:right w:val="nil"/>
            </w:tcBorders>
            <w:tcMar>
              <w:left w:w="108" w:type="dxa"/>
              <w:right w:w="108" w:type="dxa"/>
            </w:tcMar>
          </w:tcPr>
          <w:p w14:paraId="1C6B11E3" w14:textId="658E750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 xml:space="preserve"> </w:t>
            </w:r>
            <w:r w:rsidR="21CCF8E9" w:rsidRPr="667285CD">
              <w:rPr>
                <w:rFonts w:ascii="Palatino Linotype" w:eastAsia="Palatino Linotype" w:hAnsi="Palatino Linotype" w:cs="Palatino Linotype"/>
              </w:rPr>
              <w:t>Permanente.</w:t>
            </w:r>
          </w:p>
        </w:tc>
      </w:tr>
      <w:tr w:rsidR="35C9064B" w14:paraId="55276E13"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nil"/>
              <w:left w:val="nil"/>
              <w:bottom w:val="single" w:sz="8" w:space="0" w:color="47D459"/>
              <w:right w:val="single" w:sz="8" w:space="0" w:color="47D459"/>
            </w:tcBorders>
            <w:shd w:val="clear" w:color="auto" w:fill="C1F0C7"/>
            <w:tcMar>
              <w:left w:w="108" w:type="dxa"/>
              <w:right w:w="108" w:type="dxa"/>
            </w:tcMar>
          </w:tcPr>
          <w:p w14:paraId="583C9B3E" w14:textId="3E737C2F" w:rsidR="35C9064B" w:rsidRPr="007A216A" w:rsidRDefault="35C9064B" w:rsidP="667285CD">
            <w:pPr>
              <w:jc w:val="both"/>
              <w:rPr>
                <w:rFonts w:ascii="Palatino Linotype" w:eastAsia="Palatino Linotype" w:hAnsi="Palatino Linotype" w:cs="Palatino Linotype"/>
                <w:color w:val="000000" w:themeColor="text1"/>
              </w:rPr>
            </w:pPr>
            <w:r w:rsidRPr="007A216A">
              <w:rPr>
                <w:rFonts w:ascii="Palatino Linotype" w:eastAsia="Palatino Linotype" w:hAnsi="Palatino Linotype" w:cs="Palatino Linotype"/>
                <w:color w:val="000000" w:themeColor="text1"/>
              </w:rPr>
              <w:t>Sinergias de la medida</w:t>
            </w:r>
          </w:p>
        </w:tc>
        <w:tc>
          <w:tcPr>
            <w:tcW w:w="7455" w:type="dxa"/>
            <w:gridSpan w:val="3"/>
            <w:tcBorders>
              <w:top w:val="single" w:sz="8" w:space="0" w:color="47D459"/>
              <w:left w:val="single" w:sz="8" w:space="0" w:color="47D459"/>
              <w:bottom w:val="single" w:sz="8" w:space="0" w:color="47D459"/>
              <w:right w:val="nil"/>
            </w:tcBorders>
            <w:shd w:val="clear" w:color="auto" w:fill="C1F0C7"/>
            <w:tcMar>
              <w:left w:w="108" w:type="dxa"/>
              <w:right w:w="108" w:type="dxa"/>
            </w:tcMar>
          </w:tcPr>
          <w:p w14:paraId="13CD26F9" w14:textId="33855203" w:rsidR="35C9064B" w:rsidRPr="007A216A" w:rsidRDefault="00728A28"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007A216A">
              <w:rPr>
                <w:rFonts w:ascii="Palatino Linotype" w:eastAsia="Palatino Linotype" w:hAnsi="Palatino Linotype" w:cs="Palatino Linotype"/>
              </w:rPr>
              <w:t>Relacionado con los sistemas de alerta temprana promovidos por la Oficina Nacional de Emergencia (ONEMI) y el Plan Nacional de Protección Civil.</w:t>
            </w:r>
          </w:p>
        </w:tc>
      </w:tr>
      <w:tr w:rsidR="35C9064B" w14:paraId="7177982F"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8" w:space="0" w:color="47D459"/>
              <w:left w:val="nil"/>
              <w:bottom w:val="single" w:sz="8" w:space="0" w:color="47D459"/>
              <w:right w:val="single" w:sz="8" w:space="0" w:color="47D459"/>
            </w:tcBorders>
            <w:tcMar>
              <w:left w:w="108" w:type="dxa"/>
              <w:right w:w="108" w:type="dxa"/>
            </w:tcMar>
          </w:tcPr>
          <w:p w14:paraId="6B6AEAF7" w14:textId="14EFC06F"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Planificación de la medida</w:t>
            </w:r>
          </w:p>
        </w:tc>
        <w:tc>
          <w:tcPr>
            <w:tcW w:w="2667" w:type="dxa"/>
            <w:vMerge w:val="restart"/>
            <w:tcBorders>
              <w:top w:val="single" w:sz="8" w:space="0" w:color="47D459"/>
              <w:left w:val="single" w:sz="8" w:space="0" w:color="47D459"/>
              <w:bottom w:val="single" w:sz="8" w:space="0" w:color="47D459"/>
              <w:right w:val="single" w:sz="8" w:space="0" w:color="47D459"/>
            </w:tcBorders>
            <w:tcMar>
              <w:left w:w="108" w:type="dxa"/>
              <w:right w:w="108" w:type="dxa"/>
            </w:tcMar>
          </w:tcPr>
          <w:p w14:paraId="5078C0F1" w14:textId="2EEE9CDA"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Cronograma</w:t>
            </w:r>
          </w:p>
          <w:p w14:paraId="45A87B01" w14:textId="49EAF092"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Implementación</w:t>
            </w:r>
          </w:p>
        </w:tc>
        <w:tc>
          <w:tcPr>
            <w:tcW w:w="4788" w:type="dxa"/>
            <w:gridSpan w:val="2"/>
            <w:tcBorders>
              <w:top w:val="nil"/>
              <w:left w:val="single" w:sz="8" w:space="0" w:color="47D459"/>
              <w:bottom w:val="single" w:sz="8" w:space="0" w:color="47D459"/>
              <w:right w:val="nil"/>
            </w:tcBorders>
            <w:tcMar>
              <w:left w:w="108" w:type="dxa"/>
              <w:right w:w="108" w:type="dxa"/>
            </w:tcMar>
          </w:tcPr>
          <w:p w14:paraId="3B9BA6D2" w14:textId="1BA2B163"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 xml:space="preserve">Acciones </w:t>
            </w:r>
          </w:p>
        </w:tc>
      </w:tr>
      <w:tr w:rsidR="35C9064B" w14:paraId="5B455BFE"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95CB435" w14:textId="77777777" w:rsidR="00A860F1" w:rsidRDefault="00A860F1"/>
        </w:tc>
        <w:tc>
          <w:tcPr>
            <w:tcW w:w="2667" w:type="dxa"/>
            <w:vMerge/>
            <w:vAlign w:val="center"/>
          </w:tcPr>
          <w:p w14:paraId="621635B3"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788" w:type="dxa"/>
            <w:gridSpan w:val="2"/>
            <w:tcBorders>
              <w:top w:val="single" w:sz="8" w:space="0" w:color="47D459"/>
              <w:left w:val="nil"/>
              <w:bottom w:val="single" w:sz="8" w:space="0" w:color="47D459"/>
              <w:right w:val="nil"/>
            </w:tcBorders>
            <w:shd w:val="clear" w:color="auto" w:fill="C1F0C7"/>
            <w:tcMar>
              <w:left w:w="108" w:type="dxa"/>
              <w:right w:w="108" w:type="dxa"/>
            </w:tcMar>
          </w:tcPr>
          <w:p w14:paraId="726BB144" w14:textId="37F14F8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A</w:t>
            </w:r>
            <w:r w:rsidR="462865E6" w:rsidRPr="667285CD">
              <w:rPr>
                <w:rFonts w:ascii="Palatino Linotype" w:eastAsia="Palatino Linotype" w:hAnsi="Palatino Linotype" w:cs="Palatino Linotype"/>
                <w:color w:val="000000" w:themeColor="text1"/>
              </w:rPr>
              <w:t>70</w:t>
            </w:r>
            <w:r w:rsidRPr="667285CD">
              <w:rPr>
                <w:rFonts w:ascii="Palatino Linotype" w:eastAsia="Palatino Linotype" w:hAnsi="Palatino Linotype" w:cs="Palatino Linotype"/>
                <w:color w:val="000000" w:themeColor="text1"/>
              </w:rPr>
              <w:t>. Presentación y divulgación de plan</w:t>
            </w:r>
            <w:r w:rsidR="62213C03" w:rsidRPr="667285CD">
              <w:rPr>
                <w:rFonts w:ascii="Palatino Linotype" w:eastAsia="Palatino Linotype" w:hAnsi="Palatino Linotype" w:cs="Palatino Linotype"/>
                <w:color w:val="000000" w:themeColor="text1"/>
              </w:rPr>
              <w:t>.</w:t>
            </w:r>
          </w:p>
        </w:tc>
      </w:tr>
      <w:tr w:rsidR="35C9064B" w14:paraId="7976B1A6"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B8D92D6" w14:textId="77777777" w:rsidR="00A860F1" w:rsidRDefault="00A860F1"/>
        </w:tc>
        <w:tc>
          <w:tcPr>
            <w:tcW w:w="2667" w:type="dxa"/>
            <w:vMerge/>
            <w:vAlign w:val="center"/>
          </w:tcPr>
          <w:p w14:paraId="19D36A90"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788" w:type="dxa"/>
            <w:gridSpan w:val="2"/>
            <w:tcBorders>
              <w:top w:val="single" w:sz="8" w:space="0" w:color="47D459"/>
              <w:left w:val="nil"/>
              <w:bottom w:val="single" w:sz="8" w:space="0" w:color="47D459"/>
              <w:right w:val="nil"/>
            </w:tcBorders>
            <w:tcMar>
              <w:left w:w="108" w:type="dxa"/>
              <w:right w:w="108" w:type="dxa"/>
            </w:tcMar>
          </w:tcPr>
          <w:p w14:paraId="3025C10D" w14:textId="6DA60CB6"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4C5DD385" w:rsidRPr="667285CD">
              <w:rPr>
                <w:rFonts w:ascii="Palatino Linotype" w:eastAsia="Palatino Linotype" w:hAnsi="Palatino Linotype" w:cs="Palatino Linotype"/>
              </w:rPr>
              <w:t>7</w:t>
            </w:r>
            <w:r w:rsidR="7D18A5F6" w:rsidRPr="667285CD">
              <w:rPr>
                <w:rFonts w:ascii="Palatino Linotype" w:eastAsia="Palatino Linotype" w:hAnsi="Palatino Linotype" w:cs="Palatino Linotype"/>
              </w:rPr>
              <w:t>1</w:t>
            </w:r>
            <w:r w:rsidR="1F75A1D1" w:rsidRPr="667285CD">
              <w:rPr>
                <w:rFonts w:ascii="Palatino Linotype" w:eastAsia="Palatino Linotype" w:hAnsi="Palatino Linotype" w:cs="Palatino Linotype"/>
              </w:rPr>
              <w:t>.</w:t>
            </w:r>
            <w:r w:rsidRPr="667285CD">
              <w:rPr>
                <w:rFonts w:ascii="Palatino Linotype" w:eastAsia="Palatino Linotype" w:hAnsi="Palatino Linotype" w:cs="Palatino Linotype"/>
              </w:rPr>
              <w:t xml:space="preserve"> Puesta en marcha. </w:t>
            </w:r>
          </w:p>
        </w:tc>
      </w:tr>
      <w:tr w:rsidR="35C9064B" w14:paraId="305CE225" w14:textId="77777777" w:rsidTr="007A21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782AA16" w14:textId="77777777" w:rsidR="00A860F1" w:rsidRDefault="00A860F1"/>
        </w:tc>
        <w:tc>
          <w:tcPr>
            <w:tcW w:w="2667" w:type="dxa"/>
            <w:vMerge/>
            <w:vAlign w:val="center"/>
          </w:tcPr>
          <w:p w14:paraId="13866329" w14:textId="77777777" w:rsidR="00A860F1" w:rsidRDefault="00A860F1">
            <w:pPr>
              <w:cnfStyle w:val="000000100000" w:firstRow="0" w:lastRow="0" w:firstColumn="0" w:lastColumn="0" w:oddVBand="0" w:evenVBand="0" w:oddHBand="1" w:evenHBand="0" w:firstRowFirstColumn="0" w:firstRowLastColumn="0" w:lastRowFirstColumn="0" w:lastRowLastColumn="0"/>
            </w:pPr>
          </w:p>
        </w:tc>
        <w:tc>
          <w:tcPr>
            <w:tcW w:w="4788" w:type="dxa"/>
            <w:gridSpan w:val="2"/>
            <w:tcBorders>
              <w:top w:val="single" w:sz="8" w:space="0" w:color="47D459"/>
              <w:left w:val="nil"/>
              <w:bottom w:val="single" w:sz="8" w:space="0" w:color="47D459"/>
              <w:right w:val="nil"/>
            </w:tcBorders>
            <w:shd w:val="clear" w:color="auto" w:fill="C1F0C7"/>
            <w:tcMar>
              <w:left w:w="108" w:type="dxa"/>
              <w:right w:w="108" w:type="dxa"/>
            </w:tcMar>
          </w:tcPr>
          <w:p w14:paraId="3919F354" w14:textId="44F96C0B" w:rsidR="7B62A451" w:rsidRDefault="5509A552"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A72. Definición de responsables y roles.</w:t>
            </w:r>
          </w:p>
        </w:tc>
      </w:tr>
      <w:tr w:rsidR="35C9064B" w14:paraId="0845B383" w14:textId="77777777" w:rsidTr="007A216A">
        <w:trPr>
          <w:trHeight w:val="30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24FB445A" w14:textId="77777777" w:rsidR="00A860F1" w:rsidRDefault="00A860F1"/>
        </w:tc>
        <w:tc>
          <w:tcPr>
            <w:tcW w:w="2667" w:type="dxa"/>
            <w:vMerge/>
            <w:vAlign w:val="center"/>
          </w:tcPr>
          <w:p w14:paraId="17ABD44D" w14:textId="77777777" w:rsidR="00A860F1" w:rsidRDefault="00A860F1">
            <w:pPr>
              <w:cnfStyle w:val="000000000000" w:firstRow="0" w:lastRow="0" w:firstColumn="0" w:lastColumn="0" w:oddVBand="0" w:evenVBand="0" w:oddHBand="0" w:evenHBand="0" w:firstRowFirstColumn="0" w:firstRowLastColumn="0" w:lastRowFirstColumn="0" w:lastRowLastColumn="0"/>
            </w:pPr>
          </w:p>
        </w:tc>
        <w:tc>
          <w:tcPr>
            <w:tcW w:w="4788" w:type="dxa"/>
            <w:gridSpan w:val="2"/>
            <w:tcBorders>
              <w:top w:val="single" w:sz="8" w:space="0" w:color="47D459"/>
              <w:left w:val="nil"/>
              <w:bottom w:val="single" w:sz="8" w:space="0" w:color="47D459"/>
              <w:right w:val="nil"/>
            </w:tcBorders>
            <w:tcMar>
              <w:left w:w="108" w:type="dxa"/>
              <w:right w:w="108" w:type="dxa"/>
            </w:tcMar>
          </w:tcPr>
          <w:p w14:paraId="1CB8023E" w14:textId="1AE26B0E"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rPr>
            </w:pPr>
            <w:r w:rsidRPr="667285CD">
              <w:rPr>
                <w:rFonts w:ascii="Palatino Linotype" w:eastAsia="Palatino Linotype" w:hAnsi="Palatino Linotype" w:cs="Palatino Linotype"/>
              </w:rPr>
              <w:t>A</w:t>
            </w:r>
            <w:r w:rsidR="5696EBBD" w:rsidRPr="667285CD">
              <w:rPr>
                <w:rFonts w:ascii="Palatino Linotype" w:eastAsia="Palatino Linotype" w:hAnsi="Palatino Linotype" w:cs="Palatino Linotype"/>
              </w:rPr>
              <w:t>7</w:t>
            </w:r>
            <w:r w:rsidR="400FCFA4" w:rsidRPr="667285CD">
              <w:rPr>
                <w:rFonts w:ascii="Palatino Linotype" w:eastAsia="Palatino Linotype" w:hAnsi="Palatino Linotype" w:cs="Palatino Linotype"/>
              </w:rPr>
              <w:t>3</w:t>
            </w:r>
            <w:r w:rsidRPr="667285CD">
              <w:rPr>
                <w:rFonts w:ascii="Palatino Linotype" w:eastAsia="Palatino Linotype" w:hAnsi="Palatino Linotype" w:cs="Palatino Linotype"/>
              </w:rPr>
              <w:t>.</w:t>
            </w:r>
            <w:r w:rsidR="7469886F" w:rsidRPr="667285CD">
              <w:rPr>
                <w:rFonts w:ascii="Palatino Linotype" w:eastAsia="Palatino Linotype" w:hAnsi="Palatino Linotype" w:cs="Palatino Linotype"/>
              </w:rPr>
              <w:t xml:space="preserve"> </w:t>
            </w:r>
            <w:r w:rsidR="7469886F" w:rsidRPr="667285CD">
              <w:rPr>
                <w:rFonts w:ascii="Palatino Linotype" w:eastAsia="Palatino Linotype" w:hAnsi="Palatino Linotype" w:cs="Palatino Linotype"/>
                <w:color w:val="000000" w:themeColor="text1"/>
              </w:rPr>
              <w:t>Simulacros y capacitaciones.</w:t>
            </w:r>
            <w:r w:rsidRPr="667285CD">
              <w:rPr>
                <w:rFonts w:ascii="Palatino Linotype" w:eastAsia="Palatino Linotype" w:hAnsi="Palatino Linotype" w:cs="Palatino Linotype"/>
              </w:rPr>
              <w:t xml:space="preserve"> </w:t>
            </w:r>
          </w:p>
        </w:tc>
      </w:tr>
      <w:tr w:rsidR="35C9064B" w14:paraId="3393EC17" w14:textId="77777777" w:rsidTr="66728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gridSpan w:val="4"/>
            <w:tcBorders>
              <w:top w:val="nil"/>
              <w:left w:val="nil"/>
              <w:bottom w:val="single" w:sz="8" w:space="0" w:color="47D459"/>
              <w:right w:val="nil"/>
            </w:tcBorders>
            <w:shd w:val="clear" w:color="auto" w:fill="C1F0C7"/>
            <w:tcMar>
              <w:left w:w="108" w:type="dxa"/>
              <w:right w:w="108" w:type="dxa"/>
            </w:tcMar>
          </w:tcPr>
          <w:p w14:paraId="250D093F" w14:textId="77F04C84" w:rsidR="35C9064B" w:rsidRDefault="35C9064B" w:rsidP="007A216A">
            <w:pPr>
              <w:jc w:val="center"/>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Seguimiento</w:t>
            </w:r>
          </w:p>
        </w:tc>
      </w:tr>
      <w:tr w:rsidR="35C9064B" w14:paraId="1142C656" w14:textId="77777777" w:rsidTr="007A216A">
        <w:trPr>
          <w:trHeight w:val="270"/>
        </w:trPr>
        <w:tc>
          <w:tcPr>
            <w:cnfStyle w:val="001000000000" w:firstRow="0" w:lastRow="0" w:firstColumn="1" w:lastColumn="0" w:oddVBand="0" w:evenVBand="0" w:oddHBand="0" w:evenHBand="0" w:firstRowFirstColumn="0" w:firstRowLastColumn="0" w:lastRowFirstColumn="0" w:lastRowLastColumn="0"/>
            <w:tcW w:w="4253" w:type="dxa"/>
            <w:gridSpan w:val="3"/>
            <w:tcBorders>
              <w:top w:val="single" w:sz="8" w:space="0" w:color="47D459"/>
              <w:left w:val="nil"/>
              <w:bottom w:val="single" w:sz="8" w:space="0" w:color="47D459"/>
              <w:right w:val="single" w:sz="8" w:space="0" w:color="47D459"/>
            </w:tcBorders>
            <w:tcMar>
              <w:left w:w="108" w:type="dxa"/>
              <w:right w:w="108" w:type="dxa"/>
            </w:tcMar>
          </w:tcPr>
          <w:p w14:paraId="366F9A18" w14:textId="75297F8C" w:rsidR="35C9064B" w:rsidRDefault="35C9064B" w:rsidP="667285CD">
            <w:pPr>
              <w:jc w:val="both"/>
              <w:rPr>
                <w:rFonts w:ascii="Palatino Linotype" w:eastAsia="Palatino Linotype" w:hAnsi="Palatino Linotype" w:cs="Palatino Linotype"/>
              </w:rPr>
            </w:pPr>
            <w:r w:rsidRPr="667285CD">
              <w:rPr>
                <w:rFonts w:ascii="Palatino Linotype" w:eastAsia="Palatino Linotype" w:hAnsi="Palatino Linotype" w:cs="Palatino Linotype"/>
              </w:rPr>
              <w:t>Indicador de cumplimiento</w:t>
            </w:r>
          </w:p>
        </w:tc>
        <w:tc>
          <w:tcPr>
            <w:tcW w:w="4762" w:type="dxa"/>
            <w:tcBorders>
              <w:top w:val="nil"/>
              <w:left w:val="nil"/>
              <w:bottom w:val="single" w:sz="8" w:space="0" w:color="47D459"/>
              <w:right w:val="nil"/>
            </w:tcBorders>
            <w:tcMar>
              <w:left w:w="108" w:type="dxa"/>
              <w:right w:w="108" w:type="dxa"/>
            </w:tcMar>
          </w:tcPr>
          <w:p w14:paraId="5EE9E104" w14:textId="685F258B" w:rsidR="35C9064B" w:rsidRDefault="35C9064B" w:rsidP="667285CD">
            <w:pPr>
              <w:jc w:val="both"/>
              <w:cnfStyle w:val="000000000000" w:firstRow="0" w:lastRow="0" w:firstColumn="0" w:lastColumn="0" w:oddVBand="0" w:evenVBand="0" w:oddHBand="0" w:evenHBand="0" w:firstRowFirstColumn="0" w:firstRowLastColumn="0" w:lastRowFirstColumn="0" w:lastRowLastColumn="0"/>
              <w:rPr>
                <w:rFonts w:ascii="Palatino Linotype" w:eastAsia="Palatino Linotype" w:hAnsi="Palatino Linotype" w:cs="Palatino Linotype"/>
                <w:b/>
                <w:bCs/>
              </w:rPr>
            </w:pPr>
            <w:r w:rsidRPr="667285CD">
              <w:rPr>
                <w:rFonts w:ascii="Palatino Linotype" w:eastAsia="Palatino Linotype" w:hAnsi="Palatino Linotype" w:cs="Palatino Linotype"/>
                <w:b/>
                <w:bCs/>
              </w:rPr>
              <w:t>Medio de Verificación</w:t>
            </w:r>
          </w:p>
        </w:tc>
      </w:tr>
      <w:tr w:rsidR="35C9064B" w14:paraId="42940DC1" w14:textId="77777777" w:rsidTr="007A21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253" w:type="dxa"/>
            <w:gridSpan w:val="3"/>
            <w:tcBorders>
              <w:top w:val="single" w:sz="8" w:space="0" w:color="47D459"/>
              <w:left w:val="nil"/>
              <w:bottom w:val="single" w:sz="8" w:space="0" w:color="47D459"/>
              <w:right w:val="single" w:sz="8" w:space="0" w:color="47D459"/>
            </w:tcBorders>
            <w:shd w:val="clear" w:color="auto" w:fill="C1F0C7"/>
            <w:tcMar>
              <w:left w:w="108" w:type="dxa"/>
              <w:right w:w="108" w:type="dxa"/>
            </w:tcMar>
          </w:tcPr>
          <w:p w14:paraId="49D9E3AE" w14:textId="4C7A201A" w:rsidR="35C9064B" w:rsidRDefault="35C9064B" w:rsidP="667285CD">
            <w:pPr>
              <w:jc w:val="both"/>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Sistema de alerta temprana implementado y operativo.</w:t>
            </w:r>
          </w:p>
        </w:tc>
        <w:tc>
          <w:tcPr>
            <w:tcW w:w="4762" w:type="dxa"/>
            <w:tcBorders>
              <w:top w:val="single" w:sz="8" w:space="0" w:color="47D459"/>
              <w:left w:val="nil"/>
              <w:bottom w:val="single" w:sz="8" w:space="0" w:color="47D459"/>
              <w:right w:val="nil"/>
            </w:tcBorders>
            <w:shd w:val="clear" w:color="auto" w:fill="C1F0C7"/>
            <w:tcMar>
              <w:left w:w="108" w:type="dxa"/>
              <w:right w:w="108" w:type="dxa"/>
            </w:tcMar>
          </w:tcPr>
          <w:p w14:paraId="5C98AEAD" w14:textId="4A7D3B4D" w:rsidR="35C9064B" w:rsidRDefault="35C9064B" w:rsidP="667285CD">
            <w:pPr>
              <w:jc w:val="both"/>
              <w:cnfStyle w:val="000000100000" w:firstRow="0" w:lastRow="0" w:firstColumn="0" w:lastColumn="0" w:oddVBand="0" w:evenVBand="0" w:oddHBand="1" w:evenHBand="0" w:firstRowFirstColumn="0" w:firstRowLastColumn="0" w:lastRowFirstColumn="0" w:lastRowLastColumn="0"/>
              <w:rPr>
                <w:rFonts w:ascii="Palatino Linotype" w:eastAsia="Palatino Linotype" w:hAnsi="Palatino Linotype" w:cs="Palatino Linotype"/>
                <w:color w:val="000000" w:themeColor="text1"/>
              </w:rPr>
            </w:pPr>
            <w:r w:rsidRPr="667285CD">
              <w:rPr>
                <w:rFonts w:ascii="Palatino Linotype" w:eastAsia="Palatino Linotype" w:hAnsi="Palatino Linotype" w:cs="Palatino Linotype"/>
                <w:color w:val="000000" w:themeColor="text1"/>
              </w:rPr>
              <w:t>Informes de implementación, registros de alertas emitidas, evaluaciones de simulacros.</w:t>
            </w:r>
          </w:p>
        </w:tc>
      </w:tr>
    </w:tbl>
    <w:p w14:paraId="01B93991" w14:textId="16DA8EDA" w:rsidR="1067BA83" w:rsidRDefault="1067BA83" w:rsidP="00052761">
      <w:pPr>
        <w:jc w:val="both"/>
        <w:rPr>
          <w:rFonts w:ascii="Palatino Linotype" w:eastAsia="Palatino Linotype" w:hAnsi="Palatino Linotype" w:cs="Palatino Linotype"/>
        </w:rPr>
      </w:pPr>
    </w:p>
    <w:p w14:paraId="6C50E4EF" w14:textId="150DB329" w:rsidR="1067BA83" w:rsidRPr="008D6267" w:rsidRDefault="00A352F5" w:rsidP="008D6267">
      <w:pPr>
        <w:pStyle w:val="Ttulo2"/>
        <w:numPr>
          <w:ilvl w:val="0"/>
          <w:numId w:val="66"/>
        </w:numPr>
      </w:pPr>
      <w:bookmarkStart w:id="20" w:name="_Toc176603895"/>
      <w:r w:rsidRPr="008D6267">
        <w:t>GLORARIO</w:t>
      </w:r>
      <w:bookmarkEnd w:id="20"/>
    </w:p>
    <w:p w14:paraId="4E27B148" w14:textId="2DB2BF95" w:rsidR="005A0AB2" w:rsidRDefault="005A0AB2" w:rsidP="005A0AB2">
      <w:pPr>
        <w:pStyle w:val="NormalWeb"/>
        <w:ind w:left="360"/>
        <w:jc w:val="both"/>
      </w:pPr>
      <w:r>
        <w:rPr>
          <w:rFonts w:hAnsi="Symbol"/>
        </w:rPr>
        <w:t></w:t>
      </w:r>
      <w:r>
        <w:t xml:space="preserve"> Adaptación</w:t>
      </w:r>
      <w:r>
        <w:t>: Ajuste de sistemas naturales o humanos frente a cambios ambientales, como el cambio climático, para reducir daños o aprovechar oportunidades.</w:t>
      </w:r>
    </w:p>
    <w:p w14:paraId="63C8FF01" w14:textId="200B658B" w:rsidR="005A0AB2" w:rsidRDefault="005A0AB2" w:rsidP="005A0AB2">
      <w:pPr>
        <w:pStyle w:val="NormalWeb"/>
        <w:ind w:left="360"/>
        <w:jc w:val="both"/>
      </w:pPr>
      <w:r>
        <w:rPr>
          <w:rFonts w:hAnsi="Symbol"/>
        </w:rPr>
        <w:t></w:t>
      </w:r>
      <w:r>
        <w:t xml:space="preserve"> Cambio</w:t>
      </w:r>
      <w:r>
        <w:rPr>
          <w:rStyle w:val="Textoennegrita"/>
        </w:rPr>
        <w:t xml:space="preserve"> Climático</w:t>
      </w:r>
      <w:r>
        <w:t>: Variación significativa y duradera de los patrones climáticos globales o regionales, atribuida a factores humanos como el aumento de gases de efecto invernadero.</w:t>
      </w:r>
    </w:p>
    <w:p w14:paraId="30EBC020" w14:textId="75604290" w:rsidR="005A0AB2" w:rsidRDefault="005A0AB2" w:rsidP="005A0AB2">
      <w:pPr>
        <w:pStyle w:val="NormalWeb"/>
        <w:ind w:left="360"/>
        <w:jc w:val="both"/>
      </w:pPr>
      <w:r>
        <w:rPr>
          <w:rFonts w:hAnsi="Symbol"/>
        </w:rPr>
        <w:t></w:t>
      </w:r>
      <w:r>
        <w:t xml:space="preserve"> </w:t>
      </w:r>
      <w:r>
        <w:rPr>
          <w:rStyle w:val="Textoennegrita"/>
        </w:rPr>
        <w:t>Función Normal</w:t>
      </w:r>
      <w:r>
        <w:t>: En matemáticas, describe una distribución de probabilidad simétrica en forma de campana, donde la mayoría de los valores se agrupan alrededor de la media.</w:t>
      </w:r>
    </w:p>
    <w:p w14:paraId="5F3661A4" w14:textId="08E69291" w:rsidR="005A0AB2" w:rsidRDefault="005A0AB2" w:rsidP="005A0AB2">
      <w:pPr>
        <w:pStyle w:val="NormalWeb"/>
        <w:ind w:left="360"/>
        <w:jc w:val="both"/>
      </w:pPr>
      <w:r>
        <w:rPr>
          <w:rFonts w:hAnsi="Symbol"/>
        </w:rPr>
        <w:t></w:t>
      </w:r>
      <w:r>
        <w:t xml:space="preserve"> </w:t>
      </w:r>
      <w:r>
        <w:rPr>
          <w:rStyle w:val="Textoennegrita"/>
        </w:rPr>
        <w:t>Gobernanza</w:t>
      </w:r>
      <w:r>
        <w:t>: Proceso de toma de decisiones y coordinación entre actores, gobiernos y comunidades para gestionar recursos, implementar políticas o resolver problemas.</w:t>
      </w:r>
    </w:p>
    <w:p w14:paraId="444CBE7F" w14:textId="109168B8" w:rsidR="005A0AB2" w:rsidRDefault="005A0AB2" w:rsidP="005A0AB2">
      <w:pPr>
        <w:pStyle w:val="NormalWeb"/>
        <w:ind w:left="360"/>
        <w:jc w:val="both"/>
      </w:pPr>
      <w:r>
        <w:rPr>
          <w:rFonts w:hAnsi="Symbol"/>
        </w:rPr>
        <w:t></w:t>
      </w:r>
      <w:r>
        <w:t xml:space="preserve"> </w:t>
      </w:r>
      <w:proofErr w:type="spellStart"/>
      <w:r>
        <w:rPr>
          <w:rStyle w:val="Textoennegrita"/>
        </w:rPr>
        <w:t>Hidrogeográfico</w:t>
      </w:r>
      <w:proofErr w:type="spellEnd"/>
      <w:r>
        <w:t>: Relacionado con la distribución y características del agua en una región geográfica, incluyendo ríos, lagos, cuencas y acuíferos.</w:t>
      </w:r>
    </w:p>
    <w:p w14:paraId="4F34F9E2" w14:textId="356B1C7B" w:rsidR="005A0AB2" w:rsidRDefault="005A0AB2" w:rsidP="005A0AB2">
      <w:pPr>
        <w:pStyle w:val="NormalWeb"/>
        <w:ind w:left="360"/>
        <w:jc w:val="both"/>
      </w:pPr>
      <w:r>
        <w:rPr>
          <w:rFonts w:hAnsi="Symbol"/>
        </w:rPr>
        <w:t></w:t>
      </w:r>
      <w:r>
        <w:t xml:space="preserve"> </w:t>
      </w:r>
      <w:r>
        <w:rPr>
          <w:rStyle w:val="Textoennegrita"/>
        </w:rPr>
        <w:t>Modelo Conceptual</w:t>
      </w:r>
      <w:r>
        <w:t>: Representación simplificada y abstracta de un sistema, usada para explicar sus componentes clave y las relaciones entre ellos.</w:t>
      </w:r>
    </w:p>
    <w:p w14:paraId="3E633495" w14:textId="69307904" w:rsidR="005A0AB2" w:rsidRDefault="005A0AB2" w:rsidP="005A0AB2">
      <w:pPr>
        <w:pStyle w:val="NormalWeb"/>
        <w:ind w:left="360"/>
        <w:jc w:val="both"/>
      </w:pPr>
      <w:r>
        <w:rPr>
          <w:rFonts w:hAnsi="Symbol"/>
        </w:rPr>
        <w:t></w:t>
      </w:r>
      <w:r>
        <w:t xml:space="preserve"> </w:t>
      </w:r>
      <w:r>
        <w:rPr>
          <w:rStyle w:val="Textoennegrita"/>
        </w:rPr>
        <w:t>Modelo Dinámico</w:t>
      </w:r>
      <w:r>
        <w:t>: Modelo matemático que describe cómo cambian los componentes de un sistema a lo largo del tiempo, mostrando la evolución y posibles futuros estados.</w:t>
      </w:r>
    </w:p>
    <w:p w14:paraId="7EE51E07" w14:textId="05D5EB73" w:rsidR="005A0AB2" w:rsidRDefault="005A0AB2" w:rsidP="005A0AB2">
      <w:pPr>
        <w:pStyle w:val="NormalWeb"/>
        <w:ind w:left="360"/>
        <w:jc w:val="both"/>
      </w:pPr>
      <w:r>
        <w:rPr>
          <w:rFonts w:hAnsi="Symbol"/>
        </w:rPr>
        <w:t></w:t>
      </w:r>
      <w:r>
        <w:t xml:space="preserve"> </w:t>
      </w:r>
      <w:r>
        <w:rPr>
          <w:rStyle w:val="Textoennegrita"/>
        </w:rPr>
        <w:t>Resiliencia</w:t>
      </w:r>
      <w:r>
        <w:t>: Capacidad de un sistema o comunidad de recuperarse y adaptarse ante perturbaciones o crisis, manteniendo su funcionalidad.</w:t>
      </w:r>
    </w:p>
    <w:p w14:paraId="36BDF3F2" w14:textId="7AB652BF" w:rsidR="005A0AB2" w:rsidRDefault="005A0AB2" w:rsidP="005A0AB2">
      <w:pPr>
        <w:pStyle w:val="NormalWeb"/>
        <w:ind w:left="360"/>
        <w:jc w:val="both"/>
      </w:pPr>
      <w:r>
        <w:rPr>
          <w:rFonts w:hAnsi="Symbol"/>
        </w:rPr>
        <w:lastRenderedPageBreak/>
        <w:t></w:t>
      </w:r>
      <w:r>
        <w:t xml:space="preserve"> </w:t>
      </w:r>
      <w:r>
        <w:rPr>
          <w:rStyle w:val="Textoennegrita"/>
        </w:rPr>
        <w:t xml:space="preserve">Sistema </w:t>
      </w:r>
      <w:proofErr w:type="spellStart"/>
      <w:r>
        <w:rPr>
          <w:rStyle w:val="Textoennegrita"/>
        </w:rPr>
        <w:t>Socioecológico</w:t>
      </w:r>
      <w:proofErr w:type="spellEnd"/>
      <w:r>
        <w:t>: Interacción entre sistemas sociales y ecológicos, donde los humanos y la naturaleza coexisten e influyen mutuamente en un contexto específico.</w:t>
      </w:r>
    </w:p>
    <w:p w14:paraId="30445911" w14:textId="3F915D87" w:rsidR="005A0AB2" w:rsidRDefault="005A0AB2" w:rsidP="005A0AB2">
      <w:pPr>
        <w:pStyle w:val="NormalWeb"/>
        <w:ind w:left="360"/>
        <w:jc w:val="both"/>
      </w:pPr>
      <w:r>
        <w:rPr>
          <w:rFonts w:hAnsi="Symbol"/>
        </w:rPr>
        <w:t></w:t>
      </w:r>
      <w:r>
        <w:t xml:space="preserve"> </w:t>
      </w:r>
      <w:r>
        <w:rPr>
          <w:rStyle w:val="Textoennegrita"/>
        </w:rPr>
        <w:t>Sostenibilidad</w:t>
      </w:r>
      <w:r>
        <w:t>: Capacidad de mantener el equilibrio y uso responsable de los recursos naturales a largo plazo, sin comprometer las necesidades de futuras generaciones.</w:t>
      </w:r>
    </w:p>
    <w:p w14:paraId="4919A5F6" w14:textId="46BDCC80" w:rsidR="005A0AB2" w:rsidRDefault="005A0AB2" w:rsidP="005A0AB2">
      <w:pPr>
        <w:pStyle w:val="NormalWeb"/>
        <w:ind w:left="360"/>
        <w:jc w:val="both"/>
      </w:pPr>
      <w:r>
        <w:rPr>
          <w:rFonts w:hAnsi="Symbol"/>
        </w:rPr>
        <w:t></w:t>
      </w:r>
      <w:r>
        <w:t xml:space="preserve"> </w:t>
      </w:r>
      <w:r>
        <w:rPr>
          <w:rStyle w:val="Textoennegrita"/>
        </w:rPr>
        <w:t>Vulnerabilidad</w:t>
      </w:r>
      <w:r>
        <w:t>: Grado de susceptibilidad o incapacidad de un sistema o comunidad para enfrentar los impactos adversos de eventos o cambios, como el cambio climático.</w:t>
      </w:r>
    </w:p>
    <w:p w14:paraId="3C696ED6" w14:textId="77777777" w:rsidR="005A0AB2" w:rsidRPr="005A0AB2" w:rsidRDefault="005A0AB2" w:rsidP="005A0AB2">
      <w:pPr>
        <w:pStyle w:val="Prrafodelista"/>
        <w:rPr>
          <w:lang w:val="es-CL"/>
        </w:rPr>
      </w:pPr>
    </w:p>
    <w:p w14:paraId="76652647" w14:textId="482803B4" w:rsidR="1067BA83" w:rsidRDefault="1067BA83" w:rsidP="1F6CAB87">
      <w:pPr>
        <w:spacing w:after="240" w:line="257" w:lineRule="auto"/>
        <w:jc w:val="both"/>
        <w:rPr>
          <w:rFonts w:ascii="Palatino Linotype" w:eastAsia="Palatino Linotype" w:hAnsi="Palatino Linotype" w:cs="Palatino Linotype"/>
        </w:rPr>
      </w:pPr>
    </w:p>
    <w:p w14:paraId="28491C05" w14:textId="7FB6A479" w:rsidR="1067BA83" w:rsidRDefault="1067BA83" w:rsidP="1F6CAB87">
      <w:pPr>
        <w:spacing w:after="240" w:line="257" w:lineRule="auto"/>
        <w:jc w:val="both"/>
        <w:rPr>
          <w:rFonts w:ascii="Palatino Linotype" w:eastAsia="Palatino Linotype" w:hAnsi="Palatino Linotype" w:cs="Palatino Linotype"/>
        </w:rPr>
      </w:pPr>
    </w:p>
    <w:p w14:paraId="631877C5" w14:textId="06044902" w:rsidR="1067BA83" w:rsidRDefault="1067BA83" w:rsidP="5CB727BC">
      <w:pPr>
        <w:spacing w:after="160" w:line="257" w:lineRule="auto"/>
        <w:jc w:val="both"/>
        <w:rPr>
          <w:rFonts w:ascii="Palatino Linotype" w:eastAsia="Palatino Linotype" w:hAnsi="Palatino Linotype" w:cs="Palatino Linotype"/>
        </w:rPr>
      </w:pPr>
    </w:p>
    <w:p w14:paraId="51C1D9AE" w14:textId="4840B47A" w:rsidR="1067BA83" w:rsidRDefault="1067BA83" w:rsidP="5CB727BC">
      <w:pPr>
        <w:spacing w:before="280"/>
        <w:jc w:val="both"/>
        <w:rPr>
          <w:rFonts w:ascii="Palatino Linotype" w:eastAsia="Palatino Linotype" w:hAnsi="Palatino Linotype" w:cs="Palatino Linotype"/>
        </w:rPr>
      </w:pPr>
    </w:p>
    <w:p w14:paraId="68D38A46" w14:textId="77777777" w:rsidR="00453440" w:rsidRDefault="00453440">
      <w:pPr>
        <w:spacing w:before="240" w:after="240"/>
        <w:jc w:val="both"/>
        <w:rPr>
          <w:rFonts w:ascii="Calibri" w:eastAsia="Calibri" w:hAnsi="Calibri" w:cs="Calibri"/>
        </w:rPr>
      </w:pPr>
    </w:p>
    <w:p w14:paraId="166C8B8E" w14:textId="77777777" w:rsidR="00453440" w:rsidRDefault="00453440">
      <w:pPr>
        <w:spacing w:before="240" w:after="240"/>
      </w:pPr>
    </w:p>
    <w:sectPr w:rsidR="00453440">
      <w:headerReference w:type="default" r:id="rId13"/>
      <w:foot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2B0A7" w14:textId="77777777" w:rsidR="00432402" w:rsidRDefault="00432402">
      <w:pPr>
        <w:spacing w:line="240" w:lineRule="auto"/>
      </w:pPr>
      <w:r>
        <w:separator/>
      </w:r>
    </w:p>
  </w:endnote>
  <w:endnote w:type="continuationSeparator" w:id="0">
    <w:p w14:paraId="6DB310CC" w14:textId="77777777" w:rsidR="00432402" w:rsidRDefault="004324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7AFF2214-3C0B-4653-B4C6-89F74B9AE2F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C2C462A3-46EF-4CAE-A2EA-BFEDBEC0790F}"/>
  </w:font>
  <w:font w:name="Verdana">
    <w:panose1 w:val="020B0604030504040204"/>
    <w:charset w:val="00"/>
    <w:family w:val="swiss"/>
    <w:pitch w:val="variable"/>
    <w:sig w:usb0="A00006FF" w:usb1="4000205B" w:usb2="00000010" w:usb3="00000000" w:csb0="0000019F" w:csb1="00000000"/>
    <w:embedRegular r:id="rId3" w:fontKey="{EDAD3D64-68CD-4D8F-AF8D-FC75C74AACB2}"/>
  </w:font>
  <w:font w:name="Roboto">
    <w:charset w:val="00"/>
    <w:family w:val="auto"/>
    <w:pitch w:val="variable"/>
    <w:sig w:usb0="E0000AFF" w:usb1="5000217F" w:usb2="00000021" w:usb3="00000000" w:csb0="0000019F" w:csb1="00000000"/>
    <w:embedRegular r:id="rId4" w:fontKey="{D5B835B0-BD29-4727-AC71-10D9D262FE5C}"/>
  </w:font>
  <w:font w:name="Noto Sans Symbols">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A61D1482-1C36-4240-948E-CBD78384B63B}"/>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embedRegular r:id="rId6" w:fontKey="{1DE5E2D5-8D1F-4321-A71E-C84B5801F1DB}"/>
    <w:embedBold r:id="rId7" w:fontKey="{F93BB479-1A17-4957-AC9C-D3992A907661}"/>
    <w:embedItalic r:id="rId8" w:fontKey="{024C3963-BF4D-4A9C-BB5C-F5C0A0BA5EE1}"/>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7AFAEC7" w14:paraId="61F24126" w14:textId="77777777" w:rsidTr="07AFAEC7">
      <w:trPr>
        <w:trHeight w:val="300"/>
      </w:trPr>
      <w:tc>
        <w:tcPr>
          <w:tcW w:w="3005" w:type="dxa"/>
        </w:tcPr>
        <w:p w14:paraId="1EBBD77C" w14:textId="5D68D544" w:rsidR="07AFAEC7" w:rsidRDefault="07AFAEC7" w:rsidP="07AFAEC7">
          <w:pPr>
            <w:pStyle w:val="Encabezado"/>
            <w:ind w:left="-115"/>
          </w:pPr>
        </w:p>
      </w:tc>
      <w:tc>
        <w:tcPr>
          <w:tcW w:w="3005" w:type="dxa"/>
        </w:tcPr>
        <w:p w14:paraId="3D80C162" w14:textId="5205AA7C" w:rsidR="07AFAEC7" w:rsidRDefault="07AFAEC7" w:rsidP="07AFAEC7">
          <w:pPr>
            <w:pStyle w:val="Encabezado"/>
            <w:jc w:val="center"/>
          </w:pPr>
        </w:p>
      </w:tc>
      <w:tc>
        <w:tcPr>
          <w:tcW w:w="3005" w:type="dxa"/>
        </w:tcPr>
        <w:p w14:paraId="57BF6F3A" w14:textId="532C463C" w:rsidR="07AFAEC7" w:rsidRDefault="07AFAEC7" w:rsidP="07AFAEC7">
          <w:pPr>
            <w:pStyle w:val="Encabezado"/>
            <w:ind w:right="-115"/>
            <w:jc w:val="right"/>
          </w:pPr>
        </w:p>
      </w:tc>
    </w:tr>
  </w:tbl>
  <w:p w14:paraId="630051BC" w14:textId="4B8D228B" w:rsidR="07AFAEC7" w:rsidRDefault="07AFAEC7" w:rsidP="07AFAE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73B3C" w14:textId="77777777" w:rsidR="00432402" w:rsidRDefault="00432402">
      <w:pPr>
        <w:spacing w:line="240" w:lineRule="auto"/>
      </w:pPr>
      <w:r>
        <w:separator/>
      </w:r>
    </w:p>
  </w:footnote>
  <w:footnote w:type="continuationSeparator" w:id="0">
    <w:p w14:paraId="7F688134" w14:textId="77777777" w:rsidR="00432402" w:rsidRDefault="00432402">
      <w:pPr>
        <w:spacing w:line="240" w:lineRule="auto"/>
      </w:pPr>
      <w:r>
        <w:continuationSeparator/>
      </w:r>
    </w:p>
  </w:footnote>
  <w:footnote w:id="1">
    <w:p w14:paraId="2E828002" w14:textId="5CA6A08B" w:rsidR="008E3119" w:rsidRPr="008E3119" w:rsidRDefault="008E3119">
      <w:pPr>
        <w:pStyle w:val="Textonotapie"/>
        <w:rPr>
          <w:rFonts w:ascii="Palatino Linotype" w:hAnsi="Palatino Linotype"/>
          <w:lang w:val="es-CL"/>
        </w:rPr>
      </w:pPr>
      <w:r w:rsidRPr="008E3119">
        <w:rPr>
          <w:rStyle w:val="Refdenotaalpie"/>
          <w:rFonts w:ascii="Palatino Linotype" w:hAnsi="Palatino Linotype"/>
        </w:rPr>
        <w:footnoteRef/>
      </w:r>
      <w:r w:rsidRPr="008E3119">
        <w:rPr>
          <w:rFonts w:ascii="Palatino Linotype" w:hAnsi="Palatino Linotype"/>
        </w:rPr>
        <w:t xml:space="preserve"> </w:t>
      </w:r>
      <w:r w:rsidRPr="008E3119">
        <w:rPr>
          <w:rFonts w:ascii="Palatino Linotype" w:hAnsi="Palatino Linotype"/>
        </w:rPr>
        <w:t>WHO (</w:t>
      </w:r>
      <w:proofErr w:type="spellStart"/>
      <w:r w:rsidRPr="008E3119">
        <w:rPr>
          <w:rFonts w:ascii="Palatino Linotype" w:hAnsi="Palatino Linotype"/>
        </w:rPr>
        <w:t>World</w:t>
      </w:r>
      <w:proofErr w:type="spellEnd"/>
      <w:r w:rsidRPr="008E3119">
        <w:rPr>
          <w:rFonts w:ascii="Palatino Linotype" w:hAnsi="Palatino Linotype"/>
        </w:rPr>
        <w:t> </w:t>
      </w:r>
      <w:proofErr w:type="spellStart"/>
      <w:r w:rsidRPr="008E3119">
        <w:rPr>
          <w:rFonts w:ascii="Palatino Linotype" w:hAnsi="Palatino Linotype"/>
        </w:rPr>
        <w:t>Health</w:t>
      </w:r>
      <w:proofErr w:type="spellEnd"/>
      <w:r w:rsidRPr="008E3119">
        <w:rPr>
          <w:rFonts w:ascii="Palatino Linotype" w:hAnsi="Palatino Linotype"/>
        </w:rPr>
        <w:t> </w:t>
      </w:r>
      <w:proofErr w:type="spellStart"/>
      <w:r w:rsidRPr="008E3119">
        <w:rPr>
          <w:rFonts w:ascii="Palatino Linotype" w:hAnsi="Palatino Linotype"/>
        </w:rPr>
        <w:t>Organization</w:t>
      </w:r>
      <w:proofErr w:type="spellEnd"/>
      <w:r w:rsidRPr="008E3119">
        <w:rPr>
          <w:rFonts w:ascii="Palatino Linotype" w:hAnsi="Palatino Linotype"/>
        </w:rPr>
        <w:t>) (2003), La cantidad de agua domiciliaria, el nivel del servicio y la salud. </w:t>
      </w:r>
      <w:proofErr w:type="spellStart"/>
      <w:r w:rsidRPr="008E3119">
        <w:rPr>
          <w:rFonts w:ascii="Palatino Linotype" w:hAnsi="Palatino Linotype"/>
        </w:rPr>
        <w:t>Drinking-water</w:t>
      </w:r>
      <w:proofErr w:type="spellEnd"/>
      <w:r w:rsidRPr="008E3119">
        <w:rPr>
          <w:rFonts w:ascii="Palatino Linotype" w:hAnsi="Palatino Linotype"/>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3576B" w14:textId="77777777" w:rsidR="00453440" w:rsidRDefault="008F28E6">
    <w:pPr>
      <w:tabs>
        <w:tab w:val="center" w:pos="4419"/>
        <w:tab w:val="right" w:pos="8838"/>
      </w:tabs>
      <w:spacing w:line="240" w:lineRule="auto"/>
    </w:pPr>
    <w:r>
      <w:rPr>
        <w:rFonts w:ascii="Calibri" w:eastAsia="Calibri" w:hAnsi="Calibri" w:cs="Calibri"/>
        <w:noProof/>
      </w:rPr>
      <w:drawing>
        <wp:inline distT="0" distB="0" distL="0" distR="0" wp14:anchorId="39E164AB" wp14:editId="16DFD84E">
          <wp:extent cx="4932123" cy="833438"/>
          <wp:effectExtent l="0" t="0" r="0" b="0"/>
          <wp:docPr id="3" name="image1.png" descr="Dibujo en fondo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Dibujo en fondo negro&#10;&#10;Descripción generada automáticamente con confianza baja"/>
                  <pic:cNvPicPr preferRelativeResize="0"/>
                </pic:nvPicPr>
                <pic:blipFill>
                  <a:blip r:embed="rId1"/>
                  <a:srcRect/>
                  <a:stretch>
                    <a:fillRect/>
                  </a:stretch>
                </pic:blipFill>
                <pic:spPr>
                  <a:xfrm>
                    <a:off x="0" y="0"/>
                    <a:ext cx="4932123" cy="833438"/>
                  </a:xfrm>
                  <a:prstGeom prst="rect">
                    <a:avLst/>
                  </a:prstGeom>
                  <a:ln/>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5C46"/>
    <w:multiLevelType w:val="multilevel"/>
    <w:tmpl w:val="FFFFFFFF"/>
    <w:lvl w:ilvl="0">
      <w:start w:val="1"/>
      <w:numFmt w:val="bullet"/>
      <w:pStyle w:val="TableNumber"/>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DD4945"/>
    <w:multiLevelType w:val="hybridMultilevel"/>
    <w:tmpl w:val="9058E8F8"/>
    <w:lvl w:ilvl="0" w:tplc="2394491C">
      <w:start w:val="1"/>
      <w:numFmt w:val="decimal"/>
      <w:lvlText w:val="%1."/>
      <w:lvlJc w:val="left"/>
      <w:pPr>
        <w:ind w:left="720" w:hanging="360"/>
      </w:pPr>
    </w:lvl>
    <w:lvl w:ilvl="1" w:tplc="215AD812">
      <w:start w:val="1"/>
      <w:numFmt w:val="lowerLetter"/>
      <w:lvlText w:val="%2."/>
      <w:lvlJc w:val="left"/>
      <w:pPr>
        <w:ind w:left="1440" w:hanging="360"/>
      </w:pPr>
    </w:lvl>
    <w:lvl w:ilvl="2" w:tplc="B4CC8954">
      <w:start w:val="1"/>
      <w:numFmt w:val="lowerRoman"/>
      <w:lvlText w:val="%3."/>
      <w:lvlJc w:val="right"/>
      <w:pPr>
        <w:ind w:left="2160" w:hanging="180"/>
      </w:pPr>
    </w:lvl>
    <w:lvl w:ilvl="3" w:tplc="C9020C70">
      <w:start w:val="1"/>
      <w:numFmt w:val="decimal"/>
      <w:lvlText w:val="%4."/>
      <w:lvlJc w:val="left"/>
      <w:pPr>
        <w:ind w:left="2880" w:hanging="360"/>
      </w:pPr>
    </w:lvl>
    <w:lvl w:ilvl="4" w:tplc="7D26A11A">
      <w:start w:val="1"/>
      <w:numFmt w:val="lowerLetter"/>
      <w:lvlText w:val="%5."/>
      <w:lvlJc w:val="left"/>
      <w:pPr>
        <w:ind w:left="3600" w:hanging="360"/>
      </w:pPr>
    </w:lvl>
    <w:lvl w:ilvl="5" w:tplc="D292AB36">
      <w:start w:val="1"/>
      <w:numFmt w:val="lowerRoman"/>
      <w:lvlText w:val="%6."/>
      <w:lvlJc w:val="right"/>
      <w:pPr>
        <w:ind w:left="4320" w:hanging="180"/>
      </w:pPr>
    </w:lvl>
    <w:lvl w:ilvl="6" w:tplc="E7CAD464">
      <w:start w:val="1"/>
      <w:numFmt w:val="decimal"/>
      <w:lvlText w:val="%7."/>
      <w:lvlJc w:val="left"/>
      <w:pPr>
        <w:ind w:left="5040" w:hanging="360"/>
      </w:pPr>
    </w:lvl>
    <w:lvl w:ilvl="7" w:tplc="7C5437A2">
      <w:start w:val="1"/>
      <w:numFmt w:val="lowerLetter"/>
      <w:lvlText w:val="%8."/>
      <w:lvlJc w:val="left"/>
      <w:pPr>
        <w:ind w:left="5760" w:hanging="360"/>
      </w:pPr>
    </w:lvl>
    <w:lvl w:ilvl="8" w:tplc="C44E647C">
      <w:start w:val="1"/>
      <w:numFmt w:val="lowerRoman"/>
      <w:lvlText w:val="%9."/>
      <w:lvlJc w:val="right"/>
      <w:pPr>
        <w:ind w:left="6480" w:hanging="180"/>
      </w:pPr>
    </w:lvl>
  </w:abstractNum>
  <w:abstractNum w:abstractNumId="2" w15:restartNumberingAfterBreak="0">
    <w:nsid w:val="046DF029"/>
    <w:multiLevelType w:val="hybridMultilevel"/>
    <w:tmpl w:val="482402A6"/>
    <w:lvl w:ilvl="0" w:tplc="D9F4E1B6">
      <w:start w:val="1"/>
      <w:numFmt w:val="decimal"/>
      <w:lvlText w:val="%1."/>
      <w:lvlJc w:val="left"/>
      <w:pPr>
        <w:ind w:left="720" w:hanging="360"/>
      </w:pPr>
    </w:lvl>
    <w:lvl w:ilvl="1" w:tplc="85BE5A0A">
      <w:start w:val="12"/>
      <w:numFmt w:val="decimal"/>
      <w:lvlText w:val="%2."/>
      <w:lvlJc w:val="left"/>
      <w:pPr>
        <w:ind w:left="1440" w:hanging="360"/>
      </w:pPr>
    </w:lvl>
    <w:lvl w:ilvl="2" w:tplc="C50AA938">
      <w:start w:val="1"/>
      <w:numFmt w:val="lowerRoman"/>
      <w:lvlText w:val="%3."/>
      <w:lvlJc w:val="right"/>
      <w:pPr>
        <w:ind w:left="2160" w:hanging="180"/>
      </w:pPr>
    </w:lvl>
    <w:lvl w:ilvl="3" w:tplc="35F093E0">
      <w:start w:val="1"/>
      <w:numFmt w:val="decimal"/>
      <w:lvlText w:val="%4."/>
      <w:lvlJc w:val="left"/>
      <w:pPr>
        <w:ind w:left="2880" w:hanging="360"/>
      </w:pPr>
    </w:lvl>
    <w:lvl w:ilvl="4" w:tplc="A74C8854">
      <w:start w:val="1"/>
      <w:numFmt w:val="lowerLetter"/>
      <w:lvlText w:val="%5."/>
      <w:lvlJc w:val="left"/>
      <w:pPr>
        <w:ind w:left="3600" w:hanging="360"/>
      </w:pPr>
    </w:lvl>
    <w:lvl w:ilvl="5" w:tplc="7D6E66A8">
      <w:start w:val="1"/>
      <w:numFmt w:val="lowerRoman"/>
      <w:lvlText w:val="%6."/>
      <w:lvlJc w:val="right"/>
      <w:pPr>
        <w:ind w:left="4320" w:hanging="180"/>
      </w:pPr>
    </w:lvl>
    <w:lvl w:ilvl="6" w:tplc="AB820F28">
      <w:start w:val="1"/>
      <w:numFmt w:val="decimal"/>
      <w:lvlText w:val="%7."/>
      <w:lvlJc w:val="left"/>
      <w:pPr>
        <w:ind w:left="5040" w:hanging="360"/>
      </w:pPr>
    </w:lvl>
    <w:lvl w:ilvl="7" w:tplc="C930D836">
      <w:start w:val="1"/>
      <w:numFmt w:val="lowerLetter"/>
      <w:lvlText w:val="%8."/>
      <w:lvlJc w:val="left"/>
      <w:pPr>
        <w:ind w:left="5760" w:hanging="360"/>
      </w:pPr>
    </w:lvl>
    <w:lvl w:ilvl="8" w:tplc="4582014A">
      <w:start w:val="1"/>
      <w:numFmt w:val="lowerRoman"/>
      <w:lvlText w:val="%9."/>
      <w:lvlJc w:val="right"/>
      <w:pPr>
        <w:ind w:left="6480" w:hanging="180"/>
      </w:pPr>
    </w:lvl>
  </w:abstractNum>
  <w:abstractNum w:abstractNumId="3" w15:restartNumberingAfterBreak="0">
    <w:nsid w:val="04A26B5B"/>
    <w:multiLevelType w:val="hybridMultilevel"/>
    <w:tmpl w:val="95E4E288"/>
    <w:lvl w:ilvl="0" w:tplc="B7C234DA">
      <w:start w:val="1"/>
      <w:numFmt w:val="bullet"/>
      <w:lvlText w:val="-"/>
      <w:lvlJc w:val="left"/>
      <w:pPr>
        <w:ind w:left="720" w:hanging="360"/>
      </w:pPr>
      <w:rPr>
        <w:rFonts w:ascii="Aptos" w:hAnsi="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6816619"/>
    <w:multiLevelType w:val="hybridMultilevel"/>
    <w:tmpl w:val="1CA2F008"/>
    <w:lvl w:ilvl="0" w:tplc="05AABF3C">
      <w:start w:val="1"/>
      <w:numFmt w:val="decimal"/>
      <w:lvlText w:val="%1."/>
      <w:lvlJc w:val="left"/>
      <w:pPr>
        <w:ind w:left="720" w:hanging="360"/>
      </w:pPr>
    </w:lvl>
    <w:lvl w:ilvl="1" w:tplc="058297A8">
      <w:start w:val="22"/>
      <w:numFmt w:val="decimal"/>
      <w:lvlText w:val="%2."/>
      <w:lvlJc w:val="left"/>
      <w:pPr>
        <w:ind w:left="1440" w:hanging="360"/>
      </w:pPr>
    </w:lvl>
    <w:lvl w:ilvl="2" w:tplc="744E6E50">
      <w:start w:val="1"/>
      <w:numFmt w:val="lowerRoman"/>
      <w:lvlText w:val="%3."/>
      <w:lvlJc w:val="right"/>
      <w:pPr>
        <w:ind w:left="2160" w:hanging="180"/>
      </w:pPr>
    </w:lvl>
    <w:lvl w:ilvl="3" w:tplc="94E6D68A">
      <w:start w:val="1"/>
      <w:numFmt w:val="decimal"/>
      <w:lvlText w:val="%4."/>
      <w:lvlJc w:val="left"/>
      <w:pPr>
        <w:ind w:left="2880" w:hanging="360"/>
      </w:pPr>
    </w:lvl>
    <w:lvl w:ilvl="4" w:tplc="27F2E47C">
      <w:start w:val="1"/>
      <w:numFmt w:val="lowerLetter"/>
      <w:lvlText w:val="%5."/>
      <w:lvlJc w:val="left"/>
      <w:pPr>
        <w:ind w:left="3600" w:hanging="360"/>
      </w:pPr>
    </w:lvl>
    <w:lvl w:ilvl="5" w:tplc="0A90B618">
      <w:start w:val="1"/>
      <w:numFmt w:val="lowerRoman"/>
      <w:lvlText w:val="%6."/>
      <w:lvlJc w:val="right"/>
      <w:pPr>
        <w:ind w:left="4320" w:hanging="180"/>
      </w:pPr>
    </w:lvl>
    <w:lvl w:ilvl="6" w:tplc="69287C76">
      <w:start w:val="1"/>
      <w:numFmt w:val="decimal"/>
      <w:lvlText w:val="%7."/>
      <w:lvlJc w:val="left"/>
      <w:pPr>
        <w:ind w:left="5040" w:hanging="360"/>
      </w:pPr>
    </w:lvl>
    <w:lvl w:ilvl="7" w:tplc="29A64FD8">
      <w:start w:val="1"/>
      <w:numFmt w:val="lowerLetter"/>
      <w:lvlText w:val="%8."/>
      <w:lvlJc w:val="left"/>
      <w:pPr>
        <w:ind w:left="5760" w:hanging="360"/>
      </w:pPr>
    </w:lvl>
    <w:lvl w:ilvl="8" w:tplc="6D560EDA">
      <w:start w:val="1"/>
      <w:numFmt w:val="lowerRoman"/>
      <w:lvlText w:val="%9."/>
      <w:lvlJc w:val="right"/>
      <w:pPr>
        <w:ind w:left="6480" w:hanging="180"/>
      </w:pPr>
    </w:lvl>
  </w:abstractNum>
  <w:abstractNum w:abstractNumId="5" w15:restartNumberingAfterBreak="0">
    <w:nsid w:val="0784D1D8"/>
    <w:multiLevelType w:val="hybridMultilevel"/>
    <w:tmpl w:val="D8AAAAA8"/>
    <w:lvl w:ilvl="0" w:tplc="7ABA93B6">
      <w:start w:val="1"/>
      <w:numFmt w:val="bullet"/>
      <w:lvlText w:val="-"/>
      <w:lvlJc w:val="left"/>
      <w:pPr>
        <w:ind w:left="720" w:hanging="360"/>
      </w:pPr>
      <w:rPr>
        <w:rFonts w:ascii="Aptos" w:hAnsi="Aptos" w:hint="default"/>
      </w:rPr>
    </w:lvl>
    <w:lvl w:ilvl="1" w:tplc="1296731A">
      <w:start w:val="1"/>
      <w:numFmt w:val="bullet"/>
      <w:lvlText w:val="o"/>
      <w:lvlJc w:val="left"/>
      <w:pPr>
        <w:ind w:left="1440" w:hanging="360"/>
      </w:pPr>
      <w:rPr>
        <w:rFonts w:ascii="Courier New" w:hAnsi="Courier New" w:hint="default"/>
      </w:rPr>
    </w:lvl>
    <w:lvl w:ilvl="2" w:tplc="4C92D7DA">
      <w:start w:val="1"/>
      <w:numFmt w:val="bullet"/>
      <w:lvlText w:val=""/>
      <w:lvlJc w:val="left"/>
      <w:pPr>
        <w:ind w:left="2160" w:hanging="360"/>
      </w:pPr>
      <w:rPr>
        <w:rFonts w:ascii="Wingdings" w:hAnsi="Wingdings" w:hint="default"/>
      </w:rPr>
    </w:lvl>
    <w:lvl w:ilvl="3" w:tplc="86BA1D90">
      <w:start w:val="1"/>
      <w:numFmt w:val="bullet"/>
      <w:lvlText w:val=""/>
      <w:lvlJc w:val="left"/>
      <w:pPr>
        <w:ind w:left="2880" w:hanging="360"/>
      </w:pPr>
      <w:rPr>
        <w:rFonts w:ascii="Symbol" w:hAnsi="Symbol" w:hint="default"/>
      </w:rPr>
    </w:lvl>
    <w:lvl w:ilvl="4" w:tplc="9AC05D8C">
      <w:start w:val="1"/>
      <w:numFmt w:val="bullet"/>
      <w:lvlText w:val="o"/>
      <w:lvlJc w:val="left"/>
      <w:pPr>
        <w:ind w:left="3600" w:hanging="360"/>
      </w:pPr>
      <w:rPr>
        <w:rFonts w:ascii="Courier New" w:hAnsi="Courier New" w:hint="default"/>
      </w:rPr>
    </w:lvl>
    <w:lvl w:ilvl="5" w:tplc="19902062">
      <w:start w:val="1"/>
      <w:numFmt w:val="bullet"/>
      <w:lvlText w:val=""/>
      <w:lvlJc w:val="left"/>
      <w:pPr>
        <w:ind w:left="4320" w:hanging="360"/>
      </w:pPr>
      <w:rPr>
        <w:rFonts w:ascii="Wingdings" w:hAnsi="Wingdings" w:hint="default"/>
      </w:rPr>
    </w:lvl>
    <w:lvl w:ilvl="6" w:tplc="B5AADCC8">
      <w:start w:val="1"/>
      <w:numFmt w:val="bullet"/>
      <w:lvlText w:val=""/>
      <w:lvlJc w:val="left"/>
      <w:pPr>
        <w:ind w:left="5040" w:hanging="360"/>
      </w:pPr>
      <w:rPr>
        <w:rFonts w:ascii="Symbol" w:hAnsi="Symbol" w:hint="default"/>
      </w:rPr>
    </w:lvl>
    <w:lvl w:ilvl="7" w:tplc="74E26CD6">
      <w:start w:val="1"/>
      <w:numFmt w:val="bullet"/>
      <w:lvlText w:val="o"/>
      <w:lvlJc w:val="left"/>
      <w:pPr>
        <w:ind w:left="5760" w:hanging="360"/>
      </w:pPr>
      <w:rPr>
        <w:rFonts w:ascii="Courier New" w:hAnsi="Courier New" w:hint="default"/>
      </w:rPr>
    </w:lvl>
    <w:lvl w:ilvl="8" w:tplc="CE704086">
      <w:start w:val="1"/>
      <w:numFmt w:val="bullet"/>
      <w:lvlText w:val=""/>
      <w:lvlJc w:val="left"/>
      <w:pPr>
        <w:ind w:left="6480" w:hanging="360"/>
      </w:pPr>
      <w:rPr>
        <w:rFonts w:ascii="Wingdings" w:hAnsi="Wingdings" w:hint="default"/>
      </w:rPr>
    </w:lvl>
  </w:abstractNum>
  <w:abstractNum w:abstractNumId="6" w15:restartNumberingAfterBreak="0">
    <w:nsid w:val="07F06606"/>
    <w:multiLevelType w:val="hybridMultilevel"/>
    <w:tmpl w:val="1C58A4DE"/>
    <w:lvl w:ilvl="0" w:tplc="83E8D32C">
      <w:start w:val="1"/>
      <w:numFmt w:val="bullet"/>
      <w:lvlText w:val="●"/>
      <w:lvlJc w:val="left"/>
      <w:pPr>
        <w:ind w:left="720" w:hanging="360"/>
      </w:pPr>
      <w:rPr>
        <w:rFonts w:ascii="Verdana" w:hAnsi="Verdana" w:hint="default"/>
      </w:rPr>
    </w:lvl>
    <w:lvl w:ilvl="1" w:tplc="B6D6AB0C">
      <w:start w:val="1"/>
      <w:numFmt w:val="bullet"/>
      <w:lvlText w:val="o"/>
      <w:lvlJc w:val="left"/>
      <w:pPr>
        <w:ind w:left="1440" w:hanging="360"/>
      </w:pPr>
      <w:rPr>
        <w:rFonts w:ascii="Courier New" w:hAnsi="Courier New" w:hint="default"/>
      </w:rPr>
    </w:lvl>
    <w:lvl w:ilvl="2" w:tplc="9AA07A1C">
      <w:start w:val="1"/>
      <w:numFmt w:val="bullet"/>
      <w:lvlText w:val=""/>
      <w:lvlJc w:val="left"/>
      <w:pPr>
        <w:ind w:left="2160" w:hanging="360"/>
      </w:pPr>
      <w:rPr>
        <w:rFonts w:ascii="Wingdings" w:hAnsi="Wingdings" w:hint="default"/>
      </w:rPr>
    </w:lvl>
    <w:lvl w:ilvl="3" w:tplc="278EC054">
      <w:start w:val="1"/>
      <w:numFmt w:val="bullet"/>
      <w:lvlText w:val=""/>
      <w:lvlJc w:val="left"/>
      <w:pPr>
        <w:ind w:left="2880" w:hanging="360"/>
      </w:pPr>
      <w:rPr>
        <w:rFonts w:ascii="Symbol" w:hAnsi="Symbol" w:hint="default"/>
      </w:rPr>
    </w:lvl>
    <w:lvl w:ilvl="4" w:tplc="CE7A990A">
      <w:start w:val="1"/>
      <w:numFmt w:val="bullet"/>
      <w:lvlText w:val="o"/>
      <w:lvlJc w:val="left"/>
      <w:pPr>
        <w:ind w:left="3600" w:hanging="360"/>
      </w:pPr>
      <w:rPr>
        <w:rFonts w:ascii="Courier New" w:hAnsi="Courier New" w:hint="default"/>
      </w:rPr>
    </w:lvl>
    <w:lvl w:ilvl="5" w:tplc="7ECCF996">
      <w:start w:val="1"/>
      <w:numFmt w:val="bullet"/>
      <w:lvlText w:val=""/>
      <w:lvlJc w:val="left"/>
      <w:pPr>
        <w:ind w:left="4320" w:hanging="360"/>
      </w:pPr>
      <w:rPr>
        <w:rFonts w:ascii="Wingdings" w:hAnsi="Wingdings" w:hint="default"/>
      </w:rPr>
    </w:lvl>
    <w:lvl w:ilvl="6" w:tplc="A54A7A40">
      <w:start w:val="1"/>
      <w:numFmt w:val="bullet"/>
      <w:lvlText w:val=""/>
      <w:lvlJc w:val="left"/>
      <w:pPr>
        <w:ind w:left="5040" w:hanging="360"/>
      </w:pPr>
      <w:rPr>
        <w:rFonts w:ascii="Symbol" w:hAnsi="Symbol" w:hint="default"/>
      </w:rPr>
    </w:lvl>
    <w:lvl w:ilvl="7" w:tplc="74CE8E4A">
      <w:start w:val="1"/>
      <w:numFmt w:val="bullet"/>
      <w:lvlText w:val="o"/>
      <w:lvlJc w:val="left"/>
      <w:pPr>
        <w:ind w:left="5760" w:hanging="360"/>
      </w:pPr>
      <w:rPr>
        <w:rFonts w:ascii="Courier New" w:hAnsi="Courier New" w:hint="default"/>
      </w:rPr>
    </w:lvl>
    <w:lvl w:ilvl="8" w:tplc="39C0E3A4">
      <w:start w:val="1"/>
      <w:numFmt w:val="bullet"/>
      <w:lvlText w:val=""/>
      <w:lvlJc w:val="left"/>
      <w:pPr>
        <w:ind w:left="6480" w:hanging="360"/>
      </w:pPr>
      <w:rPr>
        <w:rFonts w:ascii="Wingdings" w:hAnsi="Wingdings" w:hint="default"/>
      </w:rPr>
    </w:lvl>
  </w:abstractNum>
  <w:abstractNum w:abstractNumId="7" w15:restartNumberingAfterBreak="0">
    <w:nsid w:val="09961E2E"/>
    <w:multiLevelType w:val="hybridMultilevel"/>
    <w:tmpl w:val="85CEA8E4"/>
    <w:lvl w:ilvl="0" w:tplc="A9969284">
      <w:start w:val="1"/>
      <w:numFmt w:val="decimal"/>
      <w:lvlText w:val="%1."/>
      <w:lvlJc w:val="left"/>
      <w:pPr>
        <w:ind w:left="720" w:hanging="360"/>
      </w:pPr>
    </w:lvl>
    <w:lvl w:ilvl="1" w:tplc="6EE23AE2">
      <w:start w:val="9"/>
      <w:numFmt w:val="decimal"/>
      <w:lvlText w:val="%2."/>
      <w:lvlJc w:val="left"/>
      <w:pPr>
        <w:ind w:left="1440" w:hanging="360"/>
      </w:pPr>
    </w:lvl>
    <w:lvl w:ilvl="2" w:tplc="53A67052">
      <w:start w:val="1"/>
      <w:numFmt w:val="lowerRoman"/>
      <w:lvlText w:val="%3."/>
      <w:lvlJc w:val="right"/>
      <w:pPr>
        <w:ind w:left="2160" w:hanging="180"/>
      </w:pPr>
    </w:lvl>
    <w:lvl w:ilvl="3" w:tplc="67B85DCA">
      <w:start w:val="1"/>
      <w:numFmt w:val="decimal"/>
      <w:lvlText w:val="%4."/>
      <w:lvlJc w:val="left"/>
      <w:pPr>
        <w:ind w:left="2880" w:hanging="360"/>
      </w:pPr>
    </w:lvl>
    <w:lvl w:ilvl="4" w:tplc="84762520">
      <w:start w:val="1"/>
      <w:numFmt w:val="lowerLetter"/>
      <w:lvlText w:val="%5."/>
      <w:lvlJc w:val="left"/>
      <w:pPr>
        <w:ind w:left="3600" w:hanging="360"/>
      </w:pPr>
    </w:lvl>
    <w:lvl w:ilvl="5" w:tplc="A0AC958E">
      <w:start w:val="1"/>
      <w:numFmt w:val="lowerRoman"/>
      <w:lvlText w:val="%6."/>
      <w:lvlJc w:val="right"/>
      <w:pPr>
        <w:ind w:left="4320" w:hanging="180"/>
      </w:pPr>
    </w:lvl>
    <w:lvl w:ilvl="6" w:tplc="E6A6124E">
      <w:start w:val="1"/>
      <w:numFmt w:val="decimal"/>
      <w:lvlText w:val="%7."/>
      <w:lvlJc w:val="left"/>
      <w:pPr>
        <w:ind w:left="5040" w:hanging="360"/>
      </w:pPr>
    </w:lvl>
    <w:lvl w:ilvl="7" w:tplc="8D08E692">
      <w:start w:val="1"/>
      <w:numFmt w:val="lowerLetter"/>
      <w:lvlText w:val="%8."/>
      <w:lvlJc w:val="left"/>
      <w:pPr>
        <w:ind w:left="5760" w:hanging="360"/>
      </w:pPr>
    </w:lvl>
    <w:lvl w:ilvl="8" w:tplc="EC4CB99C">
      <w:start w:val="1"/>
      <w:numFmt w:val="lowerRoman"/>
      <w:lvlText w:val="%9."/>
      <w:lvlJc w:val="right"/>
      <w:pPr>
        <w:ind w:left="6480" w:hanging="180"/>
      </w:pPr>
    </w:lvl>
  </w:abstractNum>
  <w:abstractNum w:abstractNumId="8" w15:restartNumberingAfterBreak="0">
    <w:nsid w:val="0DE9B0D5"/>
    <w:multiLevelType w:val="hybridMultilevel"/>
    <w:tmpl w:val="C42C82F2"/>
    <w:lvl w:ilvl="0" w:tplc="F50EA344">
      <w:start w:val="1"/>
      <w:numFmt w:val="bullet"/>
      <w:lvlText w:val=""/>
      <w:lvlJc w:val="left"/>
      <w:pPr>
        <w:ind w:left="720" w:hanging="360"/>
      </w:pPr>
      <w:rPr>
        <w:rFonts w:ascii="Symbol" w:hAnsi="Symbol" w:hint="default"/>
      </w:rPr>
    </w:lvl>
    <w:lvl w:ilvl="1" w:tplc="E74A82D8">
      <w:start w:val="1"/>
      <w:numFmt w:val="bullet"/>
      <w:lvlText w:val="o"/>
      <w:lvlJc w:val="left"/>
      <w:pPr>
        <w:ind w:left="1440" w:hanging="360"/>
      </w:pPr>
      <w:rPr>
        <w:rFonts w:ascii="Courier New" w:hAnsi="Courier New" w:hint="default"/>
      </w:rPr>
    </w:lvl>
    <w:lvl w:ilvl="2" w:tplc="18BEA6F6">
      <w:start w:val="1"/>
      <w:numFmt w:val="bullet"/>
      <w:lvlText w:val=""/>
      <w:lvlJc w:val="left"/>
      <w:pPr>
        <w:ind w:left="2160" w:hanging="360"/>
      </w:pPr>
      <w:rPr>
        <w:rFonts w:ascii="Wingdings" w:hAnsi="Wingdings" w:hint="default"/>
      </w:rPr>
    </w:lvl>
    <w:lvl w:ilvl="3" w:tplc="B41C076C">
      <w:start w:val="1"/>
      <w:numFmt w:val="bullet"/>
      <w:lvlText w:val=""/>
      <w:lvlJc w:val="left"/>
      <w:pPr>
        <w:ind w:left="2880" w:hanging="360"/>
      </w:pPr>
      <w:rPr>
        <w:rFonts w:ascii="Symbol" w:hAnsi="Symbol" w:hint="default"/>
      </w:rPr>
    </w:lvl>
    <w:lvl w:ilvl="4" w:tplc="39827FBC">
      <w:start w:val="1"/>
      <w:numFmt w:val="bullet"/>
      <w:lvlText w:val="o"/>
      <w:lvlJc w:val="left"/>
      <w:pPr>
        <w:ind w:left="3600" w:hanging="360"/>
      </w:pPr>
      <w:rPr>
        <w:rFonts w:ascii="Courier New" w:hAnsi="Courier New" w:hint="default"/>
      </w:rPr>
    </w:lvl>
    <w:lvl w:ilvl="5" w:tplc="EE6E700C">
      <w:start w:val="1"/>
      <w:numFmt w:val="bullet"/>
      <w:lvlText w:val=""/>
      <w:lvlJc w:val="left"/>
      <w:pPr>
        <w:ind w:left="4320" w:hanging="360"/>
      </w:pPr>
      <w:rPr>
        <w:rFonts w:ascii="Wingdings" w:hAnsi="Wingdings" w:hint="default"/>
      </w:rPr>
    </w:lvl>
    <w:lvl w:ilvl="6" w:tplc="D5F0D0F2">
      <w:start w:val="1"/>
      <w:numFmt w:val="bullet"/>
      <w:lvlText w:val=""/>
      <w:lvlJc w:val="left"/>
      <w:pPr>
        <w:ind w:left="5040" w:hanging="360"/>
      </w:pPr>
      <w:rPr>
        <w:rFonts w:ascii="Symbol" w:hAnsi="Symbol" w:hint="default"/>
      </w:rPr>
    </w:lvl>
    <w:lvl w:ilvl="7" w:tplc="4CA602C2">
      <w:start w:val="1"/>
      <w:numFmt w:val="bullet"/>
      <w:lvlText w:val="o"/>
      <w:lvlJc w:val="left"/>
      <w:pPr>
        <w:ind w:left="5760" w:hanging="360"/>
      </w:pPr>
      <w:rPr>
        <w:rFonts w:ascii="Courier New" w:hAnsi="Courier New" w:hint="default"/>
      </w:rPr>
    </w:lvl>
    <w:lvl w:ilvl="8" w:tplc="3F46E40E">
      <w:start w:val="1"/>
      <w:numFmt w:val="bullet"/>
      <w:lvlText w:val=""/>
      <w:lvlJc w:val="left"/>
      <w:pPr>
        <w:ind w:left="6480" w:hanging="360"/>
      </w:pPr>
      <w:rPr>
        <w:rFonts w:ascii="Wingdings" w:hAnsi="Wingdings" w:hint="default"/>
      </w:rPr>
    </w:lvl>
  </w:abstractNum>
  <w:abstractNum w:abstractNumId="9" w15:restartNumberingAfterBreak="0">
    <w:nsid w:val="17A958BD"/>
    <w:multiLevelType w:val="hybridMultilevel"/>
    <w:tmpl w:val="2D6838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03A333"/>
    <w:multiLevelType w:val="hybridMultilevel"/>
    <w:tmpl w:val="D5909334"/>
    <w:lvl w:ilvl="0" w:tplc="D2A21C98">
      <w:start w:val="1"/>
      <w:numFmt w:val="decimal"/>
      <w:lvlText w:val="%1."/>
      <w:lvlJc w:val="left"/>
      <w:pPr>
        <w:ind w:left="720" w:hanging="360"/>
      </w:pPr>
    </w:lvl>
    <w:lvl w:ilvl="1" w:tplc="7DB89032">
      <w:start w:val="10"/>
      <w:numFmt w:val="decimal"/>
      <w:lvlText w:val="%2."/>
      <w:lvlJc w:val="left"/>
      <w:pPr>
        <w:ind w:left="1440" w:hanging="360"/>
      </w:pPr>
    </w:lvl>
    <w:lvl w:ilvl="2" w:tplc="2FA084D0">
      <w:start w:val="1"/>
      <w:numFmt w:val="lowerRoman"/>
      <w:lvlText w:val="%3."/>
      <w:lvlJc w:val="right"/>
      <w:pPr>
        <w:ind w:left="2160" w:hanging="180"/>
      </w:pPr>
    </w:lvl>
    <w:lvl w:ilvl="3" w:tplc="84B818E6">
      <w:start w:val="1"/>
      <w:numFmt w:val="decimal"/>
      <w:lvlText w:val="%4."/>
      <w:lvlJc w:val="left"/>
      <w:pPr>
        <w:ind w:left="2880" w:hanging="360"/>
      </w:pPr>
    </w:lvl>
    <w:lvl w:ilvl="4" w:tplc="82627622">
      <w:start w:val="1"/>
      <w:numFmt w:val="lowerLetter"/>
      <w:lvlText w:val="%5."/>
      <w:lvlJc w:val="left"/>
      <w:pPr>
        <w:ind w:left="3600" w:hanging="360"/>
      </w:pPr>
    </w:lvl>
    <w:lvl w:ilvl="5" w:tplc="9A7056A0">
      <w:start w:val="1"/>
      <w:numFmt w:val="lowerRoman"/>
      <w:lvlText w:val="%6."/>
      <w:lvlJc w:val="right"/>
      <w:pPr>
        <w:ind w:left="4320" w:hanging="180"/>
      </w:pPr>
    </w:lvl>
    <w:lvl w:ilvl="6" w:tplc="A8847F14">
      <w:start w:val="1"/>
      <w:numFmt w:val="decimal"/>
      <w:lvlText w:val="%7."/>
      <w:lvlJc w:val="left"/>
      <w:pPr>
        <w:ind w:left="5040" w:hanging="360"/>
      </w:pPr>
    </w:lvl>
    <w:lvl w:ilvl="7" w:tplc="A442F222">
      <w:start w:val="1"/>
      <w:numFmt w:val="lowerLetter"/>
      <w:lvlText w:val="%8."/>
      <w:lvlJc w:val="left"/>
      <w:pPr>
        <w:ind w:left="5760" w:hanging="360"/>
      </w:pPr>
    </w:lvl>
    <w:lvl w:ilvl="8" w:tplc="995E4D9C">
      <w:start w:val="1"/>
      <w:numFmt w:val="lowerRoman"/>
      <w:lvlText w:val="%9."/>
      <w:lvlJc w:val="right"/>
      <w:pPr>
        <w:ind w:left="6480" w:hanging="180"/>
      </w:pPr>
    </w:lvl>
  </w:abstractNum>
  <w:abstractNum w:abstractNumId="11" w15:restartNumberingAfterBreak="0">
    <w:nsid w:val="1A48BDEA"/>
    <w:multiLevelType w:val="hybridMultilevel"/>
    <w:tmpl w:val="7AFA5744"/>
    <w:lvl w:ilvl="0" w:tplc="4CF00BDA">
      <w:start w:val="1"/>
      <w:numFmt w:val="decimal"/>
      <w:lvlText w:val="%1."/>
      <w:lvlJc w:val="left"/>
      <w:pPr>
        <w:ind w:left="720" w:hanging="360"/>
      </w:pPr>
    </w:lvl>
    <w:lvl w:ilvl="1" w:tplc="FAA42502">
      <w:start w:val="1"/>
      <w:numFmt w:val="lowerLetter"/>
      <w:lvlText w:val="%2."/>
      <w:lvlJc w:val="left"/>
      <w:pPr>
        <w:ind w:left="1440" w:hanging="360"/>
      </w:pPr>
    </w:lvl>
    <w:lvl w:ilvl="2" w:tplc="0E180962">
      <w:start w:val="1"/>
      <w:numFmt w:val="lowerRoman"/>
      <w:lvlText w:val="%3."/>
      <w:lvlJc w:val="right"/>
      <w:pPr>
        <w:ind w:left="2160" w:hanging="180"/>
      </w:pPr>
    </w:lvl>
    <w:lvl w:ilvl="3" w:tplc="509AB830">
      <w:start w:val="1"/>
      <w:numFmt w:val="decimal"/>
      <w:lvlText w:val="%4."/>
      <w:lvlJc w:val="left"/>
      <w:pPr>
        <w:ind w:left="2880" w:hanging="360"/>
      </w:pPr>
    </w:lvl>
    <w:lvl w:ilvl="4" w:tplc="87CAB5F6">
      <w:start w:val="1"/>
      <w:numFmt w:val="lowerLetter"/>
      <w:lvlText w:val="%5."/>
      <w:lvlJc w:val="left"/>
      <w:pPr>
        <w:ind w:left="3600" w:hanging="360"/>
      </w:pPr>
    </w:lvl>
    <w:lvl w:ilvl="5" w:tplc="4A9EFBB0">
      <w:start w:val="1"/>
      <w:numFmt w:val="lowerRoman"/>
      <w:lvlText w:val="%6."/>
      <w:lvlJc w:val="right"/>
      <w:pPr>
        <w:ind w:left="4320" w:hanging="180"/>
      </w:pPr>
    </w:lvl>
    <w:lvl w:ilvl="6" w:tplc="58123AEA">
      <w:start w:val="1"/>
      <w:numFmt w:val="decimal"/>
      <w:lvlText w:val="%7."/>
      <w:lvlJc w:val="left"/>
      <w:pPr>
        <w:ind w:left="5040" w:hanging="360"/>
      </w:pPr>
    </w:lvl>
    <w:lvl w:ilvl="7" w:tplc="9A5A062C">
      <w:start w:val="1"/>
      <w:numFmt w:val="lowerLetter"/>
      <w:lvlText w:val="%8."/>
      <w:lvlJc w:val="left"/>
      <w:pPr>
        <w:ind w:left="5760" w:hanging="360"/>
      </w:pPr>
    </w:lvl>
    <w:lvl w:ilvl="8" w:tplc="1012C0E4">
      <w:start w:val="1"/>
      <w:numFmt w:val="lowerRoman"/>
      <w:lvlText w:val="%9."/>
      <w:lvlJc w:val="right"/>
      <w:pPr>
        <w:ind w:left="6480" w:hanging="180"/>
      </w:pPr>
    </w:lvl>
  </w:abstractNum>
  <w:abstractNum w:abstractNumId="12" w15:restartNumberingAfterBreak="0">
    <w:nsid w:val="1AF74C11"/>
    <w:multiLevelType w:val="hybridMultilevel"/>
    <w:tmpl w:val="0AA48B32"/>
    <w:lvl w:ilvl="0" w:tplc="839C554E">
      <w:start w:val="1"/>
      <w:numFmt w:val="decimal"/>
      <w:lvlText w:val="%1."/>
      <w:lvlJc w:val="left"/>
      <w:pPr>
        <w:ind w:left="720" w:hanging="360"/>
      </w:pPr>
    </w:lvl>
    <w:lvl w:ilvl="1" w:tplc="1AE29F16">
      <w:start w:val="18"/>
      <w:numFmt w:val="decimal"/>
      <w:lvlText w:val="%2."/>
      <w:lvlJc w:val="left"/>
      <w:pPr>
        <w:ind w:left="1440" w:hanging="360"/>
      </w:pPr>
    </w:lvl>
    <w:lvl w:ilvl="2" w:tplc="8DC05FAE">
      <w:start w:val="1"/>
      <w:numFmt w:val="lowerRoman"/>
      <w:lvlText w:val="%3."/>
      <w:lvlJc w:val="right"/>
      <w:pPr>
        <w:ind w:left="2160" w:hanging="180"/>
      </w:pPr>
    </w:lvl>
    <w:lvl w:ilvl="3" w:tplc="10D06E50">
      <w:start w:val="1"/>
      <w:numFmt w:val="decimal"/>
      <w:lvlText w:val="%4."/>
      <w:lvlJc w:val="left"/>
      <w:pPr>
        <w:ind w:left="2880" w:hanging="360"/>
      </w:pPr>
    </w:lvl>
    <w:lvl w:ilvl="4" w:tplc="4D5673F6">
      <w:start w:val="1"/>
      <w:numFmt w:val="lowerLetter"/>
      <w:lvlText w:val="%5."/>
      <w:lvlJc w:val="left"/>
      <w:pPr>
        <w:ind w:left="3600" w:hanging="360"/>
      </w:pPr>
    </w:lvl>
    <w:lvl w:ilvl="5" w:tplc="0552745C">
      <w:start w:val="1"/>
      <w:numFmt w:val="lowerRoman"/>
      <w:lvlText w:val="%6."/>
      <w:lvlJc w:val="right"/>
      <w:pPr>
        <w:ind w:left="4320" w:hanging="180"/>
      </w:pPr>
    </w:lvl>
    <w:lvl w:ilvl="6" w:tplc="6EC02D72">
      <w:start w:val="1"/>
      <w:numFmt w:val="decimal"/>
      <w:lvlText w:val="%7."/>
      <w:lvlJc w:val="left"/>
      <w:pPr>
        <w:ind w:left="5040" w:hanging="360"/>
      </w:pPr>
    </w:lvl>
    <w:lvl w:ilvl="7" w:tplc="DE4A732A">
      <w:start w:val="1"/>
      <w:numFmt w:val="lowerLetter"/>
      <w:lvlText w:val="%8."/>
      <w:lvlJc w:val="left"/>
      <w:pPr>
        <w:ind w:left="5760" w:hanging="360"/>
      </w:pPr>
    </w:lvl>
    <w:lvl w:ilvl="8" w:tplc="8B06D19E">
      <w:start w:val="1"/>
      <w:numFmt w:val="lowerRoman"/>
      <w:lvlText w:val="%9."/>
      <w:lvlJc w:val="right"/>
      <w:pPr>
        <w:ind w:left="6480" w:hanging="180"/>
      </w:pPr>
    </w:lvl>
  </w:abstractNum>
  <w:abstractNum w:abstractNumId="13" w15:restartNumberingAfterBreak="0">
    <w:nsid w:val="1CF07C3F"/>
    <w:multiLevelType w:val="hybridMultilevel"/>
    <w:tmpl w:val="E8DCE82C"/>
    <w:lvl w:ilvl="0" w:tplc="8042C6B6">
      <w:start w:val="1"/>
      <w:numFmt w:val="decimal"/>
      <w:lvlText w:val="%1."/>
      <w:lvlJc w:val="left"/>
      <w:pPr>
        <w:ind w:left="720" w:hanging="360"/>
      </w:pPr>
    </w:lvl>
    <w:lvl w:ilvl="1" w:tplc="D074846E">
      <w:start w:val="1"/>
      <w:numFmt w:val="decimal"/>
      <w:lvlText w:val="%2."/>
      <w:lvlJc w:val="left"/>
      <w:pPr>
        <w:ind w:left="1440" w:hanging="360"/>
      </w:pPr>
    </w:lvl>
    <w:lvl w:ilvl="2" w:tplc="08F88CB6">
      <w:start w:val="1"/>
      <w:numFmt w:val="lowerRoman"/>
      <w:lvlText w:val="%3."/>
      <w:lvlJc w:val="right"/>
      <w:pPr>
        <w:ind w:left="2160" w:hanging="180"/>
      </w:pPr>
    </w:lvl>
    <w:lvl w:ilvl="3" w:tplc="991A0AA2">
      <w:start w:val="1"/>
      <w:numFmt w:val="decimal"/>
      <w:lvlText w:val="%4."/>
      <w:lvlJc w:val="left"/>
      <w:pPr>
        <w:ind w:left="2880" w:hanging="360"/>
      </w:pPr>
    </w:lvl>
    <w:lvl w:ilvl="4" w:tplc="5DE0B67A">
      <w:start w:val="1"/>
      <w:numFmt w:val="lowerLetter"/>
      <w:lvlText w:val="%5."/>
      <w:lvlJc w:val="left"/>
      <w:pPr>
        <w:ind w:left="3600" w:hanging="360"/>
      </w:pPr>
    </w:lvl>
    <w:lvl w:ilvl="5" w:tplc="E6944E30">
      <w:start w:val="1"/>
      <w:numFmt w:val="lowerRoman"/>
      <w:lvlText w:val="%6."/>
      <w:lvlJc w:val="right"/>
      <w:pPr>
        <w:ind w:left="4320" w:hanging="180"/>
      </w:pPr>
    </w:lvl>
    <w:lvl w:ilvl="6" w:tplc="E4ECF8DC">
      <w:start w:val="1"/>
      <w:numFmt w:val="decimal"/>
      <w:lvlText w:val="%7."/>
      <w:lvlJc w:val="left"/>
      <w:pPr>
        <w:ind w:left="5040" w:hanging="360"/>
      </w:pPr>
    </w:lvl>
    <w:lvl w:ilvl="7" w:tplc="AE34832E">
      <w:start w:val="1"/>
      <w:numFmt w:val="lowerLetter"/>
      <w:lvlText w:val="%8."/>
      <w:lvlJc w:val="left"/>
      <w:pPr>
        <w:ind w:left="5760" w:hanging="360"/>
      </w:pPr>
    </w:lvl>
    <w:lvl w:ilvl="8" w:tplc="11D69EC2">
      <w:start w:val="1"/>
      <w:numFmt w:val="lowerRoman"/>
      <w:lvlText w:val="%9."/>
      <w:lvlJc w:val="right"/>
      <w:pPr>
        <w:ind w:left="6480" w:hanging="180"/>
      </w:pPr>
    </w:lvl>
  </w:abstractNum>
  <w:abstractNum w:abstractNumId="14" w15:restartNumberingAfterBreak="0">
    <w:nsid w:val="1DB86CA4"/>
    <w:multiLevelType w:val="hybridMultilevel"/>
    <w:tmpl w:val="C2721648"/>
    <w:lvl w:ilvl="0" w:tplc="14008FE6">
      <w:start w:val="1"/>
      <w:numFmt w:val="decimal"/>
      <w:lvlText w:val="%1."/>
      <w:lvlJc w:val="left"/>
      <w:pPr>
        <w:ind w:left="720" w:hanging="360"/>
      </w:pPr>
    </w:lvl>
    <w:lvl w:ilvl="1" w:tplc="DE388966">
      <w:start w:val="14"/>
      <w:numFmt w:val="decimal"/>
      <w:lvlText w:val="%2."/>
      <w:lvlJc w:val="left"/>
      <w:pPr>
        <w:ind w:left="1440" w:hanging="360"/>
      </w:pPr>
    </w:lvl>
    <w:lvl w:ilvl="2" w:tplc="9124BE16">
      <w:start w:val="1"/>
      <w:numFmt w:val="lowerRoman"/>
      <w:lvlText w:val="%3."/>
      <w:lvlJc w:val="right"/>
      <w:pPr>
        <w:ind w:left="2160" w:hanging="180"/>
      </w:pPr>
    </w:lvl>
    <w:lvl w:ilvl="3" w:tplc="FB5C9BBA">
      <w:start w:val="1"/>
      <w:numFmt w:val="decimal"/>
      <w:lvlText w:val="%4."/>
      <w:lvlJc w:val="left"/>
      <w:pPr>
        <w:ind w:left="2880" w:hanging="360"/>
      </w:pPr>
    </w:lvl>
    <w:lvl w:ilvl="4" w:tplc="B6DA7FEA">
      <w:start w:val="1"/>
      <w:numFmt w:val="lowerLetter"/>
      <w:lvlText w:val="%5."/>
      <w:lvlJc w:val="left"/>
      <w:pPr>
        <w:ind w:left="3600" w:hanging="360"/>
      </w:pPr>
    </w:lvl>
    <w:lvl w:ilvl="5" w:tplc="B4E2EAE0">
      <w:start w:val="1"/>
      <w:numFmt w:val="lowerRoman"/>
      <w:lvlText w:val="%6."/>
      <w:lvlJc w:val="right"/>
      <w:pPr>
        <w:ind w:left="4320" w:hanging="180"/>
      </w:pPr>
    </w:lvl>
    <w:lvl w:ilvl="6" w:tplc="2BD4C960">
      <w:start w:val="1"/>
      <w:numFmt w:val="decimal"/>
      <w:lvlText w:val="%7."/>
      <w:lvlJc w:val="left"/>
      <w:pPr>
        <w:ind w:left="5040" w:hanging="360"/>
      </w:pPr>
    </w:lvl>
    <w:lvl w:ilvl="7" w:tplc="10AAA53C">
      <w:start w:val="1"/>
      <w:numFmt w:val="lowerLetter"/>
      <w:lvlText w:val="%8."/>
      <w:lvlJc w:val="left"/>
      <w:pPr>
        <w:ind w:left="5760" w:hanging="360"/>
      </w:pPr>
    </w:lvl>
    <w:lvl w:ilvl="8" w:tplc="612E98A6">
      <w:start w:val="1"/>
      <w:numFmt w:val="lowerRoman"/>
      <w:lvlText w:val="%9."/>
      <w:lvlJc w:val="right"/>
      <w:pPr>
        <w:ind w:left="6480" w:hanging="180"/>
      </w:pPr>
    </w:lvl>
  </w:abstractNum>
  <w:abstractNum w:abstractNumId="15" w15:restartNumberingAfterBreak="0">
    <w:nsid w:val="1FA83ABB"/>
    <w:multiLevelType w:val="multilevel"/>
    <w:tmpl w:val="FFFFFFFF"/>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0E8773"/>
    <w:multiLevelType w:val="hybridMultilevel"/>
    <w:tmpl w:val="CD3E467E"/>
    <w:lvl w:ilvl="0" w:tplc="B6AEE97E">
      <w:start w:val="1"/>
      <w:numFmt w:val="decimal"/>
      <w:lvlText w:val="%1."/>
      <w:lvlJc w:val="left"/>
      <w:pPr>
        <w:ind w:left="720" w:hanging="360"/>
      </w:pPr>
    </w:lvl>
    <w:lvl w:ilvl="1" w:tplc="1E0CF544">
      <w:start w:val="15"/>
      <w:numFmt w:val="decimal"/>
      <w:lvlText w:val="%2."/>
      <w:lvlJc w:val="left"/>
      <w:pPr>
        <w:ind w:left="1440" w:hanging="360"/>
      </w:pPr>
    </w:lvl>
    <w:lvl w:ilvl="2" w:tplc="B60CA298">
      <w:start w:val="1"/>
      <w:numFmt w:val="lowerRoman"/>
      <w:lvlText w:val="%3."/>
      <w:lvlJc w:val="right"/>
      <w:pPr>
        <w:ind w:left="2160" w:hanging="180"/>
      </w:pPr>
    </w:lvl>
    <w:lvl w:ilvl="3" w:tplc="34B46880">
      <w:start w:val="1"/>
      <w:numFmt w:val="decimal"/>
      <w:lvlText w:val="%4."/>
      <w:lvlJc w:val="left"/>
      <w:pPr>
        <w:ind w:left="2880" w:hanging="360"/>
      </w:pPr>
    </w:lvl>
    <w:lvl w:ilvl="4" w:tplc="7996D1C6">
      <w:start w:val="1"/>
      <w:numFmt w:val="lowerLetter"/>
      <w:lvlText w:val="%5."/>
      <w:lvlJc w:val="left"/>
      <w:pPr>
        <w:ind w:left="3600" w:hanging="360"/>
      </w:pPr>
    </w:lvl>
    <w:lvl w:ilvl="5" w:tplc="44E09EA2">
      <w:start w:val="1"/>
      <w:numFmt w:val="lowerRoman"/>
      <w:lvlText w:val="%6."/>
      <w:lvlJc w:val="right"/>
      <w:pPr>
        <w:ind w:left="4320" w:hanging="180"/>
      </w:pPr>
    </w:lvl>
    <w:lvl w:ilvl="6" w:tplc="589A7A9C">
      <w:start w:val="1"/>
      <w:numFmt w:val="decimal"/>
      <w:lvlText w:val="%7."/>
      <w:lvlJc w:val="left"/>
      <w:pPr>
        <w:ind w:left="5040" w:hanging="360"/>
      </w:pPr>
    </w:lvl>
    <w:lvl w:ilvl="7" w:tplc="31CEF62C">
      <w:start w:val="1"/>
      <w:numFmt w:val="lowerLetter"/>
      <w:lvlText w:val="%8."/>
      <w:lvlJc w:val="left"/>
      <w:pPr>
        <w:ind w:left="5760" w:hanging="360"/>
      </w:pPr>
    </w:lvl>
    <w:lvl w:ilvl="8" w:tplc="ACD6418E">
      <w:start w:val="1"/>
      <w:numFmt w:val="lowerRoman"/>
      <w:lvlText w:val="%9."/>
      <w:lvlJc w:val="right"/>
      <w:pPr>
        <w:ind w:left="6480" w:hanging="180"/>
      </w:pPr>
    </w:lvl>
  </w:abstractNum>
  <w:abstractNum w:abstractNumId="17" w15:restartNumberingAfterBreak="0">
    <w:nsid w:val="22247F4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00D602"/>
    <w:multiLevelType w:val="hybridMultilevel"/>
    <w:tmpl w:val="4970C4EA"/>
    <w:lvl w:ilvl="0" w:tplc="B7C234DA">
      <w:start w:val="1"/>
      <w:numFmt w:val="bullet"/>
      <w:lvlText w:val="-"/>
      <w:lvlJc w:val="left"/>
      <w:pPr>
        <w:ind w:left="720" w:hanging="360"/>
      </w:pPr>
      <w:rPr>
        <w:rFonts w:ascii="Aptos" w:hAnsi="Aptos" w:hint="default"/>
      </w:rPr>
    </w:lvl>
    <w:lvl w:ilvl="1" w:tplc="E4FAF94A">
      <w:start w:val="1"/>
      <w:numFmt w:val="bullet"/>
      <w:lvlText w:val="o"/>
      <w:lvlJc w:val="left"/>
      <w:pPr>
        <w:ind w:left="1440" w:hanging="360"/>
      </w:pPr>
      <w:rPr>
        <w:rFonts w:ascii="Courier New" w:hAnsi="Courier New" w:hint="default"/>
      </w:rPr>
    </w:lvl>
    <w:lvl w:ilvl="2" w:tplc="0E40EBF8">
      <w:start w:val="1"/>
      <w:numFmt w:val="bullet"/>
      <w:lvlText w:val=""/>
      <w:lvlJc w:val="left"/>
      <w:pPr>
        <w:ind w:left="2160" w:hanging="360"/>
      </w:pPr>
      <w:rPr>
        <w:rFonts w:ascii="Wingdings" w:hAnsi="Wingdings" w:hint="default"/>
      </w:rPr>
    </w:lvl>
    <w:lvl w:ilvl="3" w:tplc="0C2412BA">
      <w:start w:val="1"/>
      <w:numFmt w:val="bullet"/>
      <w:lvlText w:val=""/>
      <w:lvlJc w:val="left"/>
      <w:pPr>
        <w:ind w:left="2880" w:hanging="360"/>
      </w:pPr>
      <w:rPr>
        <w:rFonts w:ascii="Symbol" w:hAnsi="Symbol" w:hint="default"/>
      </w:rPr>
    </w:lvl>
    <w:lvl w:ilvl="4" w:tplc="C91EF8FA">
      <w:start w:val="1"/>
      <w:numFmt w:val="bullet"/>
      <w:lvlText w:val="o"/>
      <w:lvlJc w:val="left"/>
      <w:pPr>
        <w:ind w:left="3600" w:hanging="360"/>
      </w:pPr>
      <w:rPr>
        <w:rFonts w:ascii="Courier New" w:hAnsi="Courier New" w:hint="default"/>
      </w:rPr>
    </w:lvl>
    <w:lvl w:ilvl="5" w:tplc="318C3170">
      <w:start w:val="1"/>
      <w:numFmt w:val="bullet"/>
      <w:lvlText w:val=""/>
      <w:lvlJc w:val="left"/>
      <w:pPr>
        <w:ind w:left="4320" w:hanging="360"/>
      </w:pPr>
      <w:rPr>
        <w:rFonts w:ascii="Wingdings" w:hAnsi="Wingdings" w:hint="default"/>
      </w:rPr>
    </w:lvl>
    <w:lvl w:ilvl="6" w:tplc="F91E9DD6">
      <w:start w:val="1"/>
      <w:numFmt w:val="bullet"/>
      <w:lvlText w:val=""/>
      <w:lvlJc w:val="left"/>
      <w:pPr>
        <w:ind w:left="5040" w:hanging="360"/>
      </w:pPr>
      <w:rPr>
        <w:rFonts w:ascii="Symbol" w:hAnsi="Symbol" w:hint="default"/>
      </w:rPr>
    </w:lvl>
    <w:lvl w:ilvl="7" w:tplc="9670C6D0">
      <w:start w:val="1"/>
      <w:numFmt w:val="bullet"/>
      <w:lvlText w:val="o"/>
      <w:lvlJc w:val="left"/>
      <w:pPr>
        <w:ind w:left="5760" w:hanging="360"/>
      </w:pPr>
      <w:rPr>
        <w:rFonts w:ascii="Courier New" w:hAnsi="Courier New" w:hint="default"/>
      </w:rPr>
    </w:lvl>
    <w:lvl w:ilvl="8" w:tplc="C5225592">
      <w:start w:val="1"/>
      <w:numFmt w:val="bullet"/>
      <w:lvlText w:val=""/>
      <w:lvlJc w:val="left"/>
      <w:pPr>
        <w:ind w:left="6480" w:hanging="360"/>
      </w:pPr>
      <w:rPr>
        <w:rFonts w:ascii="Wingdings" w:hAnsi="Wingdings" w:hint="default"/>
      </w:rPr>
    </w:lvl>
  </w:abstractNum>
  <w:abstractNum w:abstractNumId="19" w15:restartNumberingAfterBreak="0">
    <w:nsid w:val="24DDE479"/>
    <w:multiLevelType w:val="hybridMultilevel"/>
    <w:tmpl w:val="B7FAA1EA"/>
    <w:lvl w:ilvl="0" w:tplc="3AA4F11E">
      <w:start w:val="1"/>
      <w:numFmt w:val="decimal"/>
      <w:lvlText w:val="%1."/>
      <w:lvlJc w:val="left"/>
      <w:pPr>
        <w:ind w:left="720" w:hanging="360"/>
      </w:pPr>
    </w:lvl>
    <w:lvl w:ilvl="1" w:tplc="C4C41918">
      <w:start w:val="8"/>
      <w:numFmt w:val="decimal"/>
      <w:lvlText w:val="%2."/>
      <w:lvlJc w:val="left"/>
      <w:pPr>
        <w:ind w:left="1440" w:hanging="360"/>
      </w:pPr>
    </w:lvl>
    <w:lvl w:ilvl="2" w:tplc="F5B60CB0">
      <w:start w:val="1"/>
      <w:numFmt w:val="lowerRoman"/>
      <w:lvlText w:val="%3."/>
      <w:lvlJc w:val="right"/>
      <w:pPr>
        <w:ind w:left="2160" w:hanging="180"/>
      </w:pPr>
    </w:lvl>
    <w:lvl w:ilvl="3" w:tplc="2A229DBE">
      <w:start w:val="1"/>
      <w:numFmt w:val="decimal"/>
      <w:lvlText w:val="%4."/>
      <w:lvlJc w:val="left"/>
      <w:pPr>
        <w:ind w:left="2880" w:hanging="360"/>
      </w:pPr>
    </w:lvl>
    <w:lvl w:ilvl="4" w:tplc="11B000CC">
      <w:start w:val="1"/>
      <w:numFmt w:val="lowerLetter"/>
      <w:lvlText w:val="%5."/>
      <w:lvlJc w:val="left"/>
      <w:pPr>
        <w:ind w:left="3600" w:hanging="360"/>
      </w:pPr>
    </w:lvl>
    <w:lvl w:ilvl="5" w:tplc="FB1618B0">
      <w:start w:val="1"/>
      <w:numFmt w:val="lowerRoman"/>
      <w:lvlText w:val="%6."/>
      <w:lvlJc w:val="right"/>
      <w:pPr>
        <w:ind w:left="4320" w:hanging="180"/>
      </w:pPr>
    </w:lvl>
    <w:lvl w:ilvl="6" w:tplc="7C24D210">
      <w:start w:val="1"/>
      <w:numFmt w:val="decimal"/>
      <w:lvlText w:val="%7."/>
      <w:lvlJc w:val="left"/>
      <w:pPr>
        <w:ind w:left="5040" w:hanging="360"/>
      </w:pPr>
    </w:lvl>
    <w:lvl w:ilvl="7" w:tplc="49A0EF40">
      <w:start w:val="1"/>
      <w:numFmt w:val="lowerLetter"/>
      <w:lvlText w:val="%8."/>
      <w:lvlJc w:val="left"/>
      <w:pPr>
        <w:ind w:left="5760" w:hanging="360"/>
      </w:pPr>
    </w:lvl>
    <w:lvl w:ilvl="8" w:tplc="345C055E">
      <w:start w:val="1"/>
      <w:numFmt w:val="lowerRoman"/>
      <w:lvlText w:val="%9."/>
      <w:lvlJc w:val="right"/>
      <w:pPr>
        <w:ind w:left="6480" w:hanging="180"/>
      </w:pPr>
    </w:lvl>
  </w:abstractNum>
  <w:abstractNum w:abstractNumId="20" w15:restartNumberingAfterBreak="0">
    <w:nsid w:val="2632145A"/>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BC9A7A6"/>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BFEBC5C"/>
    <w:multiLevelType w:val="hybridMultilevel"/>
    <w:tmpl w:val="9E2EEE1E"/>
    <w:lvl w:ilvl="0" w:tplc="ACDE336C">
      <w:start w:val="1"/>
      <w:numFmt w:val="decimal"/>
      <w:lvlText w:val="%1."/>
      <w:lvlJc w:val="left"/>
      <w:pPr>
        <w:ind w:left="720" w:hanging="360"/>
      </w:pPr>
    </w:lvl>
    <w:lvl w:ilvl="1" w:tplc="44C6D2EC">
      <w:start w:val="4"/>
      <w:numFmt w:val="decimal"/>
      <w:lvlText w:val="%2."/>
      <w:lvlJc w:val="left"/>
      <w:pPr>
        <w:ind w:left="1440" w:hanging="360"/>
      </w:pPr>
    </w:lvl>
    <w:lvl w:ilvl="2" w:tplc="1F207D3C">
      <w:start w:val="1"/>
      <w:numFmt w:val="lowerRoman"/>
      <w:lvlText w:val="%3."/>
      <w:lvlJc w:val="right"/>
      <w:pPr>
        <w:ind w:left="2160" w:hanging="180"/>
      </w:pPr>
    </w:lvl>
    <w:lvl w:ilvl="3" w:tplc="DC16F980">
      <w:start w:val="1"/>
      <w:numFmt w:val="decimal"/>
      <w:lvlText w:val="%4."/>
      <w:lvlJc w:val="left"/>
      <w:pPr>
        <w:ind w:left="2880" w:hanging="360"/>
      </w:pPr>
    </w:lvl>
    <w:lvl w:ilvl="4" w:tplc="26725110">
      <w:start w:val="1"/>
      <w:numFmt w:val="lowerLetter"/>
      <w:lvlText w:val="%5."/>
      <w:lvlJc w:val="left"/>
      <w:pPr>
        <w:ind w:left="3600" w:hanging="360"/>
      </w:pPr>
    </w:lvl>
    <w:lvl w:ilvl="5" w:tplc="2D404A50">
      <w:start w:val="1"/>
      <w:numFmt w:val="lowerRoman"/>
      <w:lvlText w:val="%6."/>
      <w:lvlJc w:val="right"/>
      <w:pPr>
        <w:ind w:left="4320" w:hanging="180"/>
      </w:pPr>
    </w:lvl>
    <w:lvl w:ilvl="6" w:tplc="2E12C888">
      <w:start w:val="1"/>
      <w:numFmt w:val="decimal"/>
      <w:lvlText w:val="%7."/>
      <w:lvlJc w:val="left"/>
      <w:pPr>
        <w:ind w:left="5040" w:hanging="360"/>
      </w:pPr>
    </w:lvl>
    <w:lvl w:ilvl="7" w:tplc="91C6D9D8">
      <w:start w:val="1"/>
      <w:numFmt w:val="lowerLetter"/>
      <w:lvlText w:val="%8."/>
      <w:lvlJc w:val="left"/>
      <w:pPr>
        <w:ind w:left="5760" w:hanging="360"/>
      </w:pPr>
    </w:lvl>
    <w:lvl w:ilvl="8" w:tplc="F5820578">
      <w:start w:val="1"/>
      <w:numFmt w:val="lowerRoman"/>
      <w:lvlText w:val="%9."/>
      <w:lvlJc w:val="right"/>
      <w:pPr>
        <w:ind w:left="6480" w:hanging="180"/>
      </w:pPr>
    </w:lvl>
  </w:abstractNum>
  <w:abstractNum w:abstractNumId="23" w15:restartNumberingAfterBreak="0">
    <w:nsid w:val="2D3B5440"/>
    <w:multiLevelType w:val="hybridMultilevel"/>
    <w:tmpl w:val="DB5006A8"/>
    <w:lvl w:ilvl="0" w:tplc="9CE0EA3A">
      <w:start w:val="1"/>
      <w:numFmt w:val="decimal"/>
      <w:lvlText w:val="%1."/>
      <w:lvlJc w:val="left"/>
      <w:pPr>
        <w:ind w:left="720" w:hanging="360"/>
      </w:pPr>
    </w:lvl>
    <w:lvl w:ilvl="1" w:tplc="4AA4D284">
      <w:start w:val="13"/>
      <w:numFmt w:val="decimal"/>
      <w:lvlText w:val="%2."/>
      <w:lvlJc w:val="left"/>
      <w:pPr>
        <w:ind w:left="1440" w:hanging="360"/>
      </w:pPr>
    </w:lvl>
    <w:lvl w:ilvl="2" w:tplc="9C2E0402">
      <w:start w:val="1"/>
      <w:numFmt w:val="lowerRoman"/>
      <w:lvlText w:val="%3."/>
      <w:lvlJc w:val="right"/>
      <w:pPr>
        <w:ind w:left="2160" w:hanging="180"/>
      </w:pPr>
    </w:lvl>
    <w:lvl w:ilvl="3" w:tplc="1130E4F8">
      <w:start w:val="1"/>
      <w:numFmt w:val="decimal"/>
      <w:lvlText w:val="%4."/>
      <w:lvlJc w:val="left"/>
      <w:pPr>
        <w:ind w:left="2880" w:hanging="360"/>
      </w:pPr>
    </w:lvl>
    <w:lvl w:ilvl="4" w:tplc="B4548C8E">
      <w:start w:val="1"/>
      <w:numFmt w:val="lowerLetter"/>
      <w:lvlText w:val="%5."/>
      <w:lvlJc w:val="left"/>
      <w:pPr>
        <w:ind w:left="3600" w:hanging="360"/>
      </w:pPr>
    </w:lvl>
    <w:lvl w:ilvl="5" w:tplc="9DAC6AE4">
      <w:start w:val="1"/>
      <w:numFmt w:val="lowerRoman"/>
      <w:lvlText w:val="%6."/>
      <w:lvlJc w:val="right"/>
      <w:pPr>
        <w:ind w:left="4320" w:hanging="180"/>
      </w:pPr>
    </w:lvl>
    <w:lvl w:ilvl="6" w:tplc="3724A860">
      <w:start w:val="1"/>
      <w:numFmt w:val="decimal"/>
      <w:lvlText w:val="%7."/>
      <w:lvlJc w:val="left"/>
      <w:pPr>
        <w:ind w:left="5040" w:hanging="360"/>
      </w:pPr>
    </w:lvl>
    <w:lvl w:ilvl="7" w:tplc="E042F486">
      <w:start w:val="1"/>
      <w:numFmt w:val="lowerLetter"/>
      <w:lvlText w:val="%8."/>
      <w:lvlJc w:val="left"/>
      <w:pPr>
        <w:ind w:left="5760" w:hanging="360"/>
      </w:pPr>
    </w:lvl>
    <w:lvl w:ilvl="8" w:tplc="48A2F6D2">
      <w:start w:val="1"/>
      <w:numFmt w:val="lowerRoman"/>
      <w:lvlText w:val="%9."/>
      <w:lvlJc w:val="right"/>
      <w:pPr>
        <w:ind w:left="6480" w:hanging="180"/>
      </w:pPr>
    </w:lvl>
  </w:abstractNum>
  <w:abstractNum w:abstractNumId="24" w15:restartNumberingAfterBreak="0">
    <w:nsid w:val="2D54C86C"/>
    <w:multiLevelType w:val="hybridMultilevel"/>
    <w:tmpl w:val="9954A694"/>
    <w:lvl w:ilvl="0" w:tplc="F2FE8986">
      <w:start w:val="1"/>
      <w:numFmt w:val="decimal"/>
      <w:lvlText w:val="%1."/>
      <w:lvlJc w:val="left"/>
      <w:pPr>
        <w:ind w:left="720" w:hanging="360"/>
      </w:pPr>
    </w:lvl>
    <w:lvl w:ilvl="1" w:tplc="6CA21DF4">
      <w:start w:val="7"/>
      <w:numFmt w:val="decimal"/>
      <w:lvlText w:val="%2."/>
      <w:lvlJc w:val="left"/>
      <w:pPr>
        <w:ind w:left="1440" w:hanging="360"/>
      </w:pPr>
    </w:lvl>
    <w:lvl w:ilvl="2" w:tplc="5A362C96">
      <w:start w:val="1"/>
      <w:numFmt w:val="lowerRoman"/>
      <w:lvlText w:val="%3."/>
      <w:lvlJc w:val="right"/>
      <w:pPr>
        <w:ind w:left="2160" w:hanging="180"/>
      </w:pPr>
    </w:lvl>
    <w:lvl w:ilvl="3" w:tplc="E7A4292A">
      <w:start w:val="1"/>
      <w:numFmt w:val="decimal"/>
      <w:lvlText w:val="%4."/>
      <w:lvlJc w:val="left"/>
      <w:pPr>
        <w:ind w:left="2880" w:hanging="360"/>
      </w:pPr>
    </w:lvl>
    <w:lvl w:ilvl="4" w:tplc="99BEA362">
      <w:start w:val="1"/>
      <w:numFmt w:val="lowerLetter"/>
      <w:lvlText w:val="%5."/>
      <w:lvlJc w:val="left"/>
      <w:pPr>
        <w:ind w:left="3600" w:hanging="360"/>
      </w:pPr>
    </w:lvl>
    <w:lvl w:ilvl="5" w:tplc="70FE3246">
      <w:start w:val="1"/>
      <w:numFmt w:val="lowerRoman"/>
      <w:lvlText w:val="%6."/>
      <w:lvlJc w:val="right"/>
      <w:pPr>
        <w:ind w:left="4320" w:hanging="180"/>
      </w:pPr>
    </w:lvl>
    <w:lvl w:ilvl="6" w:tplc="1736F436">
      <w:start w:val="1"/>
      <w:numFmt w:val="decimal"/>
      <w:lvlText w:val="%7."/>
      <w:lvlJc w:val="left"/>
      <w:pPr>
        <w:ind w:left="5040" w:hanging="360"/>
      </w:pPr>
    </w:lvl>
    <w:lvl w:ilvl="7" w:tplc="82CC367E">
      <w:start w:val="1"/>
      <w:numFmt w:val="lowerLetter"/>
      <w:lvlText w:val="%8."/>
      <w:lvlJc w:val="left"/>
      <w:pPr>
        <w:ind w:left="5760" w:hanging="360"/>
      </w:pPr>
    </w:lvl>
    <w:lvl w:ilvl="8" w:tplc="D8B2DE9E">
      <w:start w:val="1"/>
      <w:numFmt w:val="lowerRoman"/>
      <w:lvlText w:val="%9."/>
      <w:lvlJc w:val="right"/>
      <w:pPr>
        <w:ind w:left="6480" w:hanging="180"/>
      </w:pPr>
    </w:lvl>
  </w:abstractNum>
  <w:abstractNum w:abstractNumId="25" w15:restartNumberingAfterBreak="0">
    <w:nsid w:val="2DBA04A6"/>
    <w:multiLevelType w:val="hybridMultilevel"/>
    <w:tmpl w:val="33FCBFD0"/>
    <w:lvl w:ilvl="0" w:tplc="340A000F">
      <w:start w:val="5"/>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308965F0"/>
    <w:multiLevelType w:val="hybridMultilevel"/>
    <w:tmpl w:val="E6B43560"/>
    <w:lvl w:ilvl="0" w:tplc="24E6D71A">
      <w:start w:val="1"/>
      <w:numFmt w:val="decimal"/>
      <w:lvlText w:val="%1."/>
      <w:lvlJc w:val="left"/>
      <w:pPr>
        <w:ind w:left="720" w:hanging="360"/>
      </w:pPr>
    </w:lvl>
    <w:lvl w:ilvl="1" w:tplc="89CE1412">
      <w:start w:val="1"/>
      <w:numFmt w:val="decimal"/>
      <w:lvlText w:val="%2."/>
      <w:lvlJc w:val="left"/>
      <w:pPr>
        <w:ind w:left="1440" w:hanging="360"/>
      </w:pPr>
    </w:lvl>
    <w:lvl w:ilvl="2" w:tplc="49489F24">
      <w:start w:val="1"/>
      <w:numFmt w:val="lowerRoman"/>
      <w:lvlText w:val="%3."/>
      <w:lvlJc w:val="right"/>
      <w:pPr>
        <w:ind w:left="2160" w:hanging="180"/>
      </w:pPr>
    </w:lvl>
    <w:lvl w:ilvl="3" w:tplc="908E414E">
      <w:start w:val="1"/>
      <w:numFmt w:val="decimal"/>
      <w:lvlText w:val="%4."/>
      <w:lvlJc w:val="left"/>
      <w:pPr>
        <w:ind w:left="2880" w:hanging="360"/>
      </w:pPr>
    </w:lvl>
    <w:lvl w:ilvl="4" w:tplc="B6C422CE">
      <w:start w:val="1"/>
      <w:numFmt w:val="lowerLetter"/>
      <w:lvlText w:val="%5."/>
      <w:lvlJc w:val="left"/>
      <w:pPr>
        <w:ind w:left="3600" w:hanging="360"/>
      </w:pPr>
    </w:lvl>
    <w:lvl w:ilvl="5" w:tplc="B712CA0C">
      <w:start w:val="1"/>
      <w:numFmt w:val="lowerRoman"/>
      <w:lvlText w:val="%6."/>
      <w:lvlJc w:val="right"/>
      <w:pPr>
        <w:ind w:left="4320" w:hanging="180"/>
      </w:pPr>
    </w:lvl>
    <w:lvl w:ilvl="6" w:tplc="DCDA1E76">
      <w:start w:val="1"/>
      <w:numFmt w:val="decimal"/>
      <w:lvlText w:val="%7."/>
      <w:lvlJc w:val="left"/>
      <w:pPr>
        <w:ind w:left="5040" w:hanging="360"/>
      </w:pPr>
    </w:lvl>
    <w:lvl w:ilvl="7" w:tplc="E3D606D4">
      <w:start w:val="1"/>
      <w:numFmt w:val="lowerLetter"/>
      <w:lvlText w:val="%8."/>
      <w:lvlJc w:val="left"/>
      <w:pPr>
        <w:ind w:left="5760" w:hanging="360"/>
      </w:pPr>
    </w:lvl>
    <w:lvl w:ilvl="8" w:tplc="6E30B2EE">
      <w:start w:val="1"/>
      <w:numFmt w:val="lowerRoman"/>
      <w:lvlText w:val="%9."/>
      <w:lvlJc w:val="right"/>
      <w:pPr>
        <w:ind w:left="6480" w:hanging="180"/>
      </w:pPr>
    </w:lvl>
  </w:abstractNum>
  <w:abstractNum w:abstractNumId="27" w15:restartNumberingAfterBreak="0">
    <w:nsid w:val="3344F940"/>
    <w:multiLevelType w:val="hybridMultilevel"/>
    <w:tmpl w:val="FDF89990"/>
    <w:lvl w:ilvl="0" w:tplc="9702A4AA">
      <w:start w:val="1"/>
      <w:numFmt w:val="bullet"/>
      <w:lvlText w:val=""/>
      <w:lvlJc w:val="left"/>
      <w:pPr>
        <w:ind w:left="720" w:hanging="360"/>
      </w:pPr>
      <w:rPr>
        <w:rFonts w:ascii="Symbol" w:hAnsi="Symbol" w:hint="default"/>
      </w:rPr>
    </w:lvl>
    <w:lvl w:ilvl="1" w:tplc="840A0560">
      <w:start w:val="1"/>
      <w:numFmt w:val="bullet"/>
      <w:lvlText w:val="o"/>
      <w:lvlJc w:val="left"/>
      <w:pPr>
        <w:ind w:left="1440" w:hanging="360"/>
      </w:pPr>
      <w:rPr>
        <w:rFonts w:ascii="Courier New" w:hAnsi="Courier New" w:hint="default"/>
      </w:rPr>
    </w:lvl>
    <w:lvl w:ilvl="2" w:tplc="7D2434A2">
      <w:start w:val="1"/>
      <w:numFmt w:val="bullet"/>
      <w:lvlText w:val=""/>
      <w:lvlJc w:val="left"/>
      <w:pPr>
        <w:ind w:left="2160" w:hanging="360"/>
      </w:pPr>
      <w:rPr>
        <w:rFonts w:ascii="Wingdings" w:hAnsi="Wingdings" w:hint="default"/>
      </w:rPr>
    </w:lvl>
    <w:lvl w:ilvl="3" w:tplc="B9A8F4E6">
      <w:start w:val="1"/>
      <w:numFmt w:val="bullet"/>
      <w:lvlText w:val=""/>
      <w:lvlJc w:val="left"/>
      <w:pPr>
        <w:ind w:left="2880" w:hanging="360"/>
      </w:pPr>
      <w:rPr>
        <w:rFonts w:ascii="Symbol" w:hAnsi="Symbol" w:hint="default"/>
      </w:rPr>
    </w:lvl>
    <w:lvl w:ilvl="4" w:tplc="C0E6EB9E">
      <w:start w:val="1"/>
      <w:numFmt w:val="bullet"/>
      <w:lvlText w:val="o"/>
      <w:lvlJc w:val="left"/>
      <w:pPr>
        <w:ind w:left="3600" w:hanging="360"/>
      </w:pPr>
      <w:rPr>
        <w:rFonts w:ascii="Courier New" w:hAnsi="Courier New" w:hint="default"/>
      </w:rPr>
    </w:lvl>
    <w:lvl w:ilvl="5" w:tplc="8BF4A4B6">
      <w:start w:val="1"/>
      <w:numFmt w:val="bullet"/>
      <w:lvlText w:val=""/>
      <w:lvlJc w:val="left"/>
      <w:pPr>
        <w:ind w:left="4320" w:hanging="360"/>
      </w:pPr>
      <w:rPr>
        <w:rFonts w:ascii="Wingdings" w:hAnsi="Wingdings" w:hint="default"/>
      </w:rPr>
    </w:lvl>
    <w:lvl w:ilvl="6" w:tplc="4D229780">
      <w:start w:val="1"/>
      <w:numFmt w:val="bullet"/>
      <w:lvlText w:val=""/>
      <w:lvlJc w:val="left"/>
      <w:pPr>
        <w:ind w:left="5040" w:hanging="360"/>
      </w:pPr>
      <w:rPr>
        <w:rFonts w:ascii="Symbol" w:hAnsi="Symbol" w:hint="default"/>
      </w:rPr>
    </w:lvl>
    <w:lvl w:ilvl="7" w:tplc="80EEC7C2">
      <w:start w:val="1"/>
      <w:numFmt w:val="bullet"/>
      <w:lvlText w:val="o"/>
      <w:lvlJc w:val="left"/>
      <w:pPr>
        <w:ind w:left="5760" w:hanging="360"/>
      </w:pPr>
      <w:rPr>
        <w:rFonts w:ascii="Courier New" w:hAnsi="Courier New" w:hint="default"/>
      </w:rPr>
    </w:lvl>
    <w:lvl w:ilvl="8" w:tplc="D820BEAA">
      <w:start w:val="1"/>
      <w:numFmt w:val="bullet"/>
      <w:lvlText w:val=""/>
      <w:lvlJc w:val="left"/>
      <w:pPr>
        <w:ind w:left="6480" w:hanging="360"/>
      </w:pPr>
      <w:rPr>
        <w:rFonts w:ascii="Wingdings" w:hAnsi="Wingdings" w:hint="default"/>
      </w:rPr>
    </w:lvl>
  </w:abstractNum>
  <w:abstractNum w:abstractNumId="28" w15:restartNumberingAfterBreak="0">
    <w:nsid w:val="3813EE48"/>
    <w:multiLevelType w:val="hybridMultilevel"/>
    <w:tmpl w:val="89C25314"/>
    <w:lvl w:ilvl="0" w:tplc="AAB68C8C">
      <w:start w:val="1"/>
      <w:numFmt w:val="decimal"/>
      <w:lvlText w:val="%1."/>
      <w:lvlJc w:val="left"/>
      <w:pPr>
        <w:ind w:left="720" w:hanging="360"/>
      </w:pPr>
    </w:lvl>
    <w:lvl w:ilvl="1" w:tplc="7234AE98">
      <w:start w:val="19"/>
      <w:numFmt w:val="decimal"/>
      <w:lvlText w:val="%2."/>
      <w:lvlJc w:val="left"/>
      <w:pPr>
        <w:ind w:left="1440" w:hanging="360"/>
      </w:pPr>
    </w:lvl>
    <w:lvl w:ilvl="2" w:tplc="A028B4AE">
      <w:start w:val="1"/>
      <w:numFmt w:val="lowerRoman"/>
      <w:lvlText w:val="%3."/>
      <w:lvlJc w:val="right"/>
      <w:pPr>
        <w:ind w:left="2160" w:hanging="180"/>
      </w:pPr>
    </w:lvl>
    <w:lvl w:ilvl="3" w:tplc="EF648150">
      <w:start w:val="1"/>
      <w:numFmt w:val="decimal"/>
      <w:lvlText w:val="%4."/>
      <w:lvlJc w:val="left"/>
      <w:pPr>
        <w:ind w:left="2880" w:hanging="360"/>
      </w:pPr>
    </w:lvl>
    <w:lvl w:ilvl="4" w:tplc="7850078E">
      <w:start w:val="1"/>
      <w:numFmt w:val="lowerLetter"/>
      <w:lvlText w:val="%5."/>
      <w:lvlJc w:val="left"/>
      <w:pPr>
        <w:ind w:left="3600" w:hanging="360"/>
      </w:pPr>
    </w:lvl>
    <w:lvl w:ilvl="5" w:tplc="430C918E">
      <w:start w:val="1"/>
      <w:numFmt w:val="lowerRoman"/>
      <w:lvlText w:val="%6."/>
      <w:lvlJc w:val="right"/>
      <w:pPr>
        <w:ind w:left="4320" w:hanging="180"/>
      </w:pPr>
    </w:lvl>
    <w:lvl w:ilvl="6" w:tplc="5DC6F350">
      <w:start w:val="1"/>
      <w:numFmt w:val="decimal"/>
      <w:lvlText w:val="%7."/>
      <w:lvlJc w:val="left"/>
      <w:pPr>
        <w:ind w:left="5040" w:hanging="360"/>
      </w:pPr>
    </w:lvl>
    <w:lvl w:ilvl="7" w:tplc="C34E0514">
      <w:start w:val="1"/>
      <w:numFmt w:val="lowerLetter"/>
      <w:lvlText w:val="%8."/>
      <w:lvlJc w:val="left"/>
      <w:pPr>
        <w:ind w:left="5760" w:hanging="360"/>
      </w:pPr>
    </w:lvl>
    <w:lvl w:ilvl="8" w:tplc="18468512">
      <w:start w:val="1"/>
      <w:numFmt w:val="lowerRoman"/>
      <w:lvlText w:val="%9."/>
      <w:lvlJc w:val="right"/>
      <w:pPr>
        <w:ind w:left="6480" w:hanging="180"/>
      </w:pPr>
    </w:lvl>
  </w:abstractNum>
  <w:abstractNum w:abstractNumId="29" w15:restartNumberingAfterBreak="0">
    <w:nsid w:val="382110CE"/>
    <w:multiLevelType w:val="hybridMultilevel"/>
    <w:tmpl w:val="364EC4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39B53350"/>
    <w:multiLevelType w:val="hybridMultilevel"/>
    <w:tmpl w:val="97CCD580"/>
    <w:lvl w:ilvl="0" w:tplc="36CEFC88">
      <w:start w:val="1"/>
      <w:numFmt w:val="decimal"/>
      <w:lvlText w:val="%1."/>
      <w:lvlJc w:val="left"/>
      <w:pPr>
        <w:ind w:left="720" w:hanging="360"/>
      </w:pPr>
    </w:lvl>
    <w:lvl w:ilvl="1" w:tplc="99469262">
      <w:start w:val="1"/>
      <w:numFmt w:val="lowerLetter"/>
      <w:lvlText w:val="%2."/>
      <w:lvlJc w:val="left"/>
      <w:pPr>
        <w:ind w:left="1440" w:hanging="360"/>
      </w:pPr>
    </w:lvl>
    <w:lvl w:ilvl="2" w:tplc="534E5D1A">
      <w:start w:val="1"/>
      <w:numFmt w:val="lowerRoman"/>
      <w:lvlText w:val="%3."/>
      <w:lvlJc w:val="right"/>
      <w:pPr>
        <w:ind w:left="2160" w:hanging="180"/>
      </w:pPr>
    </w:lvl>
    <w:lvl w:ilvl="3" w:tplc="43046120">
      <w:start w:val="1"/>
      <w:numFmt w:val="decimal"/>
      <w:lvlText w:val="%4."/>
      <w:lvlJc w:val="left"/>
      <w:pPr>
        <w:ind w:left="2880" w:hanging="360"/>
      </w:pPr>
    </w:lvl>
    <w:lvl w:ilvl="4" w:tplc="6016B498">
      <w:start w:val="1"/>
      <w:numFmt w:val="lowerLetter"/>
      <w:lvlText w:val="%5."/>
      <w:lvlJc w:val="left"/>
      <w:pPr>
        <w:ind w:left="3600" w:hanging="360"/>
      </w:pPr>
    </w:lvl>
    <w:lvl w:ilvl="5" w:tplc="CB54FC32">
      <w:start w:val="1"/>
      <w:numFmt w:val="lowerRoman"/>
      <w:lvlText w:val="%6."/>
      <w:lvlJc w:val="right"/>
      <w:pPr>
        <w:ind w:left="4320" w:hanging="180"/>
      </w:pPr>
    </w:lvl>
    <w:lvl w:ilvl="6" w:tplc="AD924192">
      <w:start w:val="1"/>
      <w:numFmt w:val="decimal"/>
      <w:lvlText w:val="%7."/>
      <w:lvlJc w:val="left"/>
      <w:pPr>
        <w:ind w:left="5040" w:hanging="360"/>
      </w:pPr>
    </w:lvl>
    <w:lvl w:ilvl="7" w:tplc="DAF6C724">
      <w:start w:val="1"/>
      <w:numFmt w:val="lowerLetter"/>
      <w:lvlText w:val="%8."/>
      <w:lvlJc w:val="left"/>
      <w:pPr>
        <w:ind w:left="5760" w:hanging="360"/>
      </w:pPr>
    </w:lvl>
    <w:lvl w:ilvl="8" w:tplc="27649CC8">
      <w:start w:val="1"/>
      <w:numFmt w:val="lowerRoman"/>
      <w:lvlText w:val="%9."/>
      <w:lvlJc w:val="right"/>
      <w:pPr>
        <w:ind w:left="6480" w:hanging="180"/>
      </w:pPr>
    </w:lvl>
  </w:abstractNum>
  <w:abstractNum w:abstractNumId="31" w15:restartNumberingAfterBreak="0">
    <w:nsid w:val="3B12B7BE"/>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E6C7B94"/>
    <w:multiLevelType w:val="multilevel"/>
    <w:tmpl w:val="62F8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4912AB"/>
    <w:multiLevelType w:val="hybridMultilevel"/>
    <w:tmpl w:val="CB1A4072"/>
    <w:lvl w:ilvl="0" w:tplc="340A000F">
      <w:start w:val="5"/>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469047AF"/>
    <w:multiLevelType w:val="multilevel"/>
    <w:tmpl w:val="FFFFFFFF"/>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9944A50"/>
    <w:multiLevelType w:val="hybridMultilevel"/>
    <w:tmpl w:val="6E8457C2"/>
    <w:lvl w:ilvl="0" w:tplc="351259C4">
      <w:start w:val="1"/>
      <w:numFmt w:val="decimal"/>
      <w:lvlText w:val="%1."/>
      <w:lvlJc w:val="left"/>
      <w:pPr>
        <w:ind w:left="720" w:hanging="360"/>
      </w:pPr>
    </w:lvl>
    <w:lvl w:ilvl="1" w:tplc="4DE25946">
      <w:start w:val="1"/>
      <w:numFmt w:val="lowerLetter"/>
      <w:lvlText w:val="%2."/>
      <w:lvlJc w:val="left"/>
      <w:pPr>
        <w:ind w:left="1440" w:hanging="360"/>
      </w:pPr>
    </w:lvl>
    <w:lvl w:ilvl="2" w:tplc="41525BB6">
      <w:start w:val="1"/>
      <w:numFmt w:val="lowerRoman"/>
      <w:lvlText w:val="%3."/>
      <w:lvlJc w:val="right"/>
      <w:pPr>
        <w:ind w:left="2160" w:hanging="180"/>
      </w:pPr>
    </w:lvl>
    <w:lvl w:ilvl="3" w:tplc="DCE4B072">
      <w:start w:val="1"/>
      <w:numFmt w:val="decimal"/>
      <w:lvlText w:val="%4."/>
      <w:lvlJc w:val="left"/>
      <w:pPr>
        <w:ind w:left="2880" w:hanging="360"/>
      </w:pPr>
    </w:lvl>
    <w:lvl w:ilvl="4" w:tplc="70C47A00">
      <w:start w:val="1"/>
      <w:numFmt w:val="lowerLetter"/>
      <w:lvlText w:val="%5."/>
      <w:lvlJc w:val="left"/>
      <w:pPr>
        <w:ind w:left="3600" w:hanging="360"/>
      </w:pPr>
    </w:lvl>
    <w:lvl w:ilvl="5" w:tplc="B1C8C58A">
      <w:start w:val="1"/>
      <w:numFmt w:val="lowerRoman"/>
      <w:lvlText w:val="%6."/>
      <w:lvlJc w:val="right"/>
      <w:pPr>
        <w:ind w:left="4320" w:hanging="180"/>
      </w:pPr>
    </w:lvl>
    <w:lvl w:ilvl="6" w:tplc="C354116C">
      <w:start w:val="1"/>
      <w:numFmt w:val="decimal"/>
      <w:lvlText w:val="%7."/>
      <w:lvlJc w:val="left"/>
      <w:pPr>
        <w:ind w:left="5040" w:hanging="360"/>
      </w:pPr>
    </w:lvl>
    <w:lvl w:ilvl="7" w:tplc="9982A354">
      <w:start w:val="1"/>
      <w:numFmt w:val="lowerLetter"/>
      <w:lvlText w:val="%8."/>
      <w:lvlJc w:val="left"/>
      <w:pPr>
        <w:ind w:left="5760" w:hanging="360"/>
      </w:pPr>
    </w:lvl>
    <w:lvl w:ilvl="8" w:tplc="41884F1C">
      <w:start w:val="1"/>
      <w:numFmt w:val="lowerRoman"/>
      <w:lvlText w:val="%9."/>
      <w:lvlJc w:val="right"/>
      <w:pPr>
        <w:ind w:left="6480" w:hanging="180"/>
      </w:pPr>
    </w:lvl>
  </w:abstractNum>
  <w:abstractNum w:abstractNumId="36" w15:restartNumberingAfterBreak="0">
    <w:nsid w:val="4AB06E34"/>
    <w:multiLevelType w:val="hybridMultilevel"/>
    <w:tmpl w:val="2214B2F0"/>
    <w:lvl w:ilvl="0" w:tplc="4A004DDA">
      <w:start w:val="1"/>
      <w:numFmt w:val="decimal"/>
      <w:lvlText w:val="%1."/>
      <w:lvlJc w:val="left"/>
      <w:pPr>
        <w:ind w:left="720" w:hanging="360"/>
      </w:pPr>
    </w:lvl>
    <w:lvl w:ilvl="1" w:tplc="1C9E1ADE">
      <w:start w:val="3"/>
      <w:numFmt w:val="decimal"/>
      <w:lvlText w:val="%2."/>
      <w:lvlJc w:val="left"/>
      <w:pPr>
        <w:ind w:left="1440" w:hanging="360"/>
      </w:pPr>
    </w:lvl>
    <w:lvl w:ilvl="2" w:tplc="0A20B732">
      <w:start w:val="1"/>
      <w:numFmt w:val="lowerRoman"/>
      <w:lvlText w:val="%3."/>
      <w:lvlJc w:val="right"/>
      <w:pPr>
        <w:ind w:left="2160" w:hanging="180"/>
      </w:pPr>
    </w:lvl>
    <w:lvl w:ilvl="3" w:tplc="89FAACC0">
      <w:start w:val="1"/>
      <w:numFmt w:val="decimal"/>
      <w:lvlText w:val="%4."/>
      <w:lvlJc w:val="left"/>
      <w:pPr>
        <w:ind w:left="2880" w:hanging="360"/>
      </w:pPr>
    </w:lvl>
    <w:lvl w:ilvl="4" w:tplc="D8561D2A">
      <w:start w:val="1"/>
      <w:numFmt w:val="lowerLetter"/>
      <w:lvlText w:val="%5."/>
      <w:lvlJc w:val="left"/>
      <w:pPr>
        <w:ind w:left="3600" w:hanging="360"/>
      </w:pPr>
    </w:lvl>
    <w:lvl w:ilvl="5" w:tplc="3E2A6236">
      <w:start w:val="1"/>
      <w:numFmt w:val="lowerRoman"/>
      <w:lvlText w:val="%6."/>
      <w:lvlJc w:val="right"/>
      <w:pPr>
        <w:ind w:left="4320" w:hanging="180"/>
      </w:pPr>
    </w:lvl>
    <w:lvl w:ilvl="6" w:tplc="0DA0257E">
      <w:start w:val="1"/>
      <w:numFmt w:val="decimal"/>
      <w:lvlText w:val="%7."/>
      <w:lvlJc w:val="left"/>
      <w:pPr>
        <w:ind w:left="5040" w:hanging="360"/>
      </w:pPr>
    </w:lvl>
    <w:lvl w:ilvl="7" w:tplc="AD88B096">
      <w:start w:val="1"/>
      <w:numFmt w:val="lowerLetter"/>
      <w:lvlText w:val="%8."/>
      <w:lvlJc w:val="left"/>
      <w:pPr>
        <w:ind w:left="5760" w:hanging="360"/>
      </w:pPr>
    </w:lvl>
    <w:lvl w:ilvl="8" w:tplc="046C1CBC">
      <w:start w:val="1"/>
      <w:numFmt w:val="lowerRoman"/>
      <w:lvlText w:val="%9."/>
      <w:lvlJc w:val="right"/>
      <w:pPr>
        <w:ind w:left="6480" w:hanging="180"/>
      </w:pPr>
    </w:lvl>
  </w:abstractNum>
  <w:abstractNum w:abstractNumId="37" w15:restartNumberingAfterBreak="0">
    <w:nsid w:val="4DA152B3"/>
    <w:multiLevelType w:val="multilevel"/>
    <w:tmpl w:val="5EBE08EA"/>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F32FF28"/>
    <w:multiLevelType w:val="hybridMultilevel"/>
    <w:tmpl w:val="5AF4B94A"/>
    <w:lvl w:ilvl="0" w:tplc="CD9A1878">
      <w:start w:val="1"/>
      <w:numFmt w:val="decimal"/>
      <w:lvlText w:val="%1."/>
      <w:lvlJc w:val="left"/>
      <w:pPr>
        <w:ind w:left="720" w:hanging="360"/>
      </w:pPr>
    </w:lvl>
    <w:lvl w:ilvl="1" w:tplc="FF5E4CA6">
      <w:start w:val="2"/>
      <w:numFmt w:val="decimal"/>
      <w:lvlText w:val="%2."/>
      <w:lvlJc w:val="left"/>
      <w:pPr>
        <w:ind w:left="1440" w:hanging="360"/>
      </w:pPr>
    </w:lvl>
    <w:lvl w:ilvl="2" w:tplc="F3AA7CC8">
      <w:start w:val="1"/>
      <w:numFmt w:val="lowerRoman"/>
      <w:lvlText w:val="%3."/>
      <w:lvlJc w:val="right"/>
      <w:pPr>
        <w:ind w:left="2160" w:hanging="180"/>
      </w:pPr>
    </w:lvl>
    <w:lvl w:ilvl="3" w:tplc="A330E1CE">
      <w:start w:val="1"/>
      <w:numFmt w:val="decimal"/>
      <w:lvlText w:val="%4."/>
      <w:lvlJc w:val="left"/>
      <w:pPr>
        <w:ind w:left="2880" w:hanging="360"/>
      </w:pPr>
    </w:lvl>
    <w:lvl w:ilvl="4" w:tplc="42BA4012">
      <w:start w:val="1"/>
      <w:numFmt w:val="lowerLetter"/>
      <w:lvlText w:val="%5."/>
      <w:lvlJc w:val="left"/>
      <w:pPr>
        <w:ind w:left="3600" w:hanging="360"/>
      </w:pPr>
    </w:lvl>
    <w:lvl w:ilvl="5" w:tplc="68502C3A">
      <w:start w:val="1"/>
      <w:numFmt w:val="lowerRoman"/>
      <w:lvlText w:val="%6."/>
      <w:lvlJc w:val="right"/>
      <w:pPr>
        <w:ind w:left="4320" w:hanging="180"/>
      </w:pPr>
    </w:lvl>
    <w:lvl w:ilvl="6" w:tplc="F80EE52E">
      <w:start w:val="1"/>
      <w:numFmt w:val="decimal"/>
      <w:lvlText w:val="%7."/>
      <w:lvlJc w:val="left"/>
      <w:pPr>
        <w:ind w:left="5040" w:hanging="360"/>
      </w:pPr>
    </w:lvl>
    <w:lvl w:ilvl="7" w:tplc="C41AB1CA">
      <w:start w:val="1"/>
      <w:numFmt w:val="lowerLetter"/>
      <w:lvlText w:val="%8."/>
      <w:lvlJc w:val="left"/>
      <w:pPr>
        <w:ind w:left="5760" w:hanging="360"/>
      </w:pPr>
    </w:lvl>
    <w:lvl w:ilvl="8" w:tplc="28A0E31A">
      <w:start w:val="1"/>
      <w:numFmt w:val="lowerRoman"/>
      <w:lvlText w:val="%9."/>
      <w:lvlJc w:val="right"/>
      <w:pPr>
        <w:ind w:left="6480" w:hanging="180"/>
      </w:pPr>
    </w:lvl>
  </w:abstractNum>
  <w:abstractNum w:abstractNumId="39" w15:restartNumberingAfterBreak="0">
    <w:nsid w:val="50458E36"/>
    <w:multiLevelType w:val="hybridMultilevel"/>
    <w:tmpl w:val="5A34D950"/>
    <w:lvl w:ilvl="0" w:tplc="587C0D7A">
      <w:start w:val="1"/>
      <w:numFmt w:val="decimal"/>
      <w:lvlText w:val="%1."/>
      <w:lvlJc w:val="left"/>
      <w:pPr>
        <w:ind w:left="720" w:hanging="360"/>
      </w:pPr>
    </w:lvl>
    <w:lvl w:ilvl="1" w:tplc="61405B16">
      <w:start w:val="16"/>
      <w:numFmt w:val="decimal"/>
      <w:lvlText w:val="%2."/>
      <w:lvlJc w:val="left"/>
      <w:pPr>
        <w:ind w:left="1440" w:hanging="360"/>
      </w:pPr>
    </w:lvl>
    <w:lvl w:ilvl="2" w:tplc="D9682B02">
      <w:start w:val="1"/>
      <w:numFmt w:val="lowerRoman"/>
      <w:lvlText w:val="%3."/>
      <w:lvlJc w:val="right"/>
      <w:pPr>
        <w:ind w:left="2160" w:hanging="180"/>
      </w:pPr>
    </w:lvl>
    <w:lvl w:ilvl="3" w:tplc="4D66C79C">
      <w:start w:val="1"/>
      <w:numFmt w:val="decimal"/>
      <w:lvlText w:val="%4."/>
      <w:lvlJc w:val="left"/>
      <w:pPr>
        <w:ind w:left="2880" w:hanging="360"/>
      </w:pPr>
    </w:lvl>
    <w:lvl w:ilvl="4" w:tplc="50FAFF30">
      <w:start w:val="1"/>
      <w:numFmt w:val="lowerLetter"/>
      <w:lvlText w:val="%5."/>
      <w:lvlJc w:val="left"/>
      <w:pPr>
        <w:ind w:left="3600" w:hanging="360"/>
      </w:pPr>
    </w:lvl>
    <w:lvl w:ilvl="5" w:tplc="81D084A8">
      <w:start w:val="1"/>
      <w:numFmt w:val="lowerRoman"/>
      <w:lvlText w:val="%6."/>
      <w:lvlJc w:val="right"/>
      <w:pPr>
        <w:ind w:left="4320" w:hanging="180"/>
      </w:pPr>
    </w:lvl>
    <w:lvl w:ilvl="6" w:tplc="B86A28CC">
      <w:start w:val="1"/>
      <w:numFmt w:val="decimal"/>
      <w:lvlText w:val="%7."/>
      <w:lvlJc w:val="left"/>
      <w:pPr>
        <w:ind w:left="5040" w:hanging="360"/>
      </w:pPr>
    </w:lvl>
    <w:lvl w:ilvl="7" w:tplc="6D607310">
      <w:start w:val="1"/>
      <w:numFmt w:val="lowerLetter"/>
      <w:lvlText w:val="%8."/>
      <w:lvlJc w:val="left"/>
      <w:pPr>
        <w:ind w:left="5760" w:hanging="360"/>
      </w:pPr>
    </w:lvl>
    <w:lvl w:ilvl="8" w:tplc="A6AA3CE6">
      <w:start w:val="1"/>
      <w:numFmt w:val="lowerRoman"/>
      <w:lvlText w:val="%9."/>
      <w:lvlJc w:val="right"/>
      <w:pPr>
        <w:ind w:left="6480" w:hanging="180"/>
      </w:pPr>
    </w:lvl>
  </w:abstractNum>
  <w:abstractNum w:abstractNumId="40" w15:restartNumberingAfterBreak="0">
    <w:nsid w:val="5328987C"/>
    <w:multiLevelType w:val="hybridMultilevel"/>
    <w:tmpl w:val="1C2C161A"/>
    <w:lvl w:ilvl="0" w:tplc="4E64B3F4">
      <w:start w:val="1"/>
      <w:numFmt w:val="decimal"/>
      <w:lvlText w:val="%1."/>
      <w:lvlJc w:val="left"/>
      <w:pPr>
        <w:ind w:left="720" w:hanging="360"/>
      </w:pPr>
    </w:lvl>
    <w:lvl w:ilvl="1" w:tplc="15C698E6">
      <w:start w:val="5"/>
      <w:numFmt w:val="decimal"/>
      <w:lvlText w:val="%2."/>
      <w:lvlJc w:val="left"/>
      <w:pPr>
        <w:ind w:left="1440" w:hanging="360"/>
      </w:pPr>
    </w:lvl>
    <w:lvl w:ilvl="2" w:tplc="161EFCC6">
      <w:start w:val="1"/>
      <w:numFmt w:val="lowerRoman"/>
      <w:lvlText w:val="%3."/>
      <w:lvlJc w:val="right"/>
      <w:pPr>
        <w:ind w:left="2160" w:hanging="180"/>
      </w:pPr>
    </w:lvl>
    <w:lvl w:ilvl="3" w:tplc="F2B0E422">
      <w:start w:val="1"/>
      <w:numFmt w:val="decimal"/>
      <w:lvlText w:val="%4."/>
      <w:lvlJc w:val="left"/>
      <w:pPr>
        <w:ind w:left="2880" w:hanging="360"/>
      </w:pPr>
    </w:lvl>
    <w:lvl w:ilvl="4" w:tplc="AF4692BA">
      <w:start w:val="1"/>
      <w:numFmt w:val="lowerLetter"/>
      <w:lvlText w:val="%5."/>
      <w:lvlJc w:val="left"/>
      <w:pPr>
        <w:ind w:left="3600" w:hanging="360"/>
      </w:pPr>
    </w:lvl>
    <w:lvl w:ilvl="5" w:tplc="85F8E54C">
      <w:start w:val="1"/>
      <w:numFmt w:val="lowerRoman"/>
      <w:lvlText w:val="%6."/>
      <w:lvlJc w:val="right"/>
      <w:pPr>
        <w:ind w:left="4320" w:hanging="180"/>
      </w:pPr>
    </w:lvl>
    <w:lvl w:ilvl="6" w:tplc="5B2CFFA0">
      <w:start w:val="1"/>
      <w:numFmt w:val="decimal"/>
      <w:lvlText w:val="%7."/>
      <w:lvlJc w:val="left"/>
      <w:pPr>
        <w:ind w:left="5040" w:hanging="360"/>
      </w:pPr>
    </w:lvl>
    <w:lvl w:ilvl="7" w:tplc="5FB8B1C0">
      <w:start w:val="1"/>
      <w:numFmt w:val="lowerLetter"/>
      <w:lvlText w:val="%8."/>
      <w:lvlJc w:val="left"/>
      <w:pPr>
        <w:ind w:left="5760" w:hanging="360"/>
      </w:pPr>
    </w:lvl>
    <w:lvl w:ilvl="8" w:tplc="8BE425BA">
      <w:start w:val="1"/>
      <w:numFmt w:val="lowerRoman"/>
      <w:lvlText w:val="%9."/>
      <w:lvlJc w:val="right"/>
      <w:pPr>
        <w:ind w:left="6480" w:hanging="180"/>
      </w:pPr>
    </w:lvl>
  </w:abstractNum>
  <w:abstractNum w:abstractNumId="41" w15:restartNumberingAfterBreak="0">
    <w:nsid w:val="56698031"/>
    <w:multiLevelType w:val="hybridMultilevel"/>
    <w:tmpl w:val="D068DBBE"/>
    <w:lvl w:ilvl="0" w:tplc="A254FA90">
      <w:start w:val="1"/>
      <w:numFmt w:val="decimal"/>
      <w:lvlText w:val="%1."/>
      <w:lvlJc w:val="left"/>
      <w:pPr>
        <w:ind w:left="720" w:hanging="360"/>
      </w:pPr>
    </w:lvl>
    <w:lvl w:ilvl="1" w:tplc="17D4A420">
      <w:start w:val="5"/>
      <w:numFmt w:val="decimal"/>
      <w:lvlText w:val="%2."/>
      <w:lvlJc w:val="left"/>
      <w:pPr>
        <w:ind w:left="1440" w:hanging="360"/>
      </w:pPr>
    </w:lvl>
    <w:lvl w:ilvl="2" w:tplc="DD7215E0">
      <w:start w:val="1"/>
      <w:numFmt w:val="lowerRoman"/>
      <w:lvlText w:val="%3."/>
      <w:lvlJc w:val="right"/>
      <w:pPr>
        <w:ind w:left="2160" w:hanging="180"/>
      </w:pPr>
    </w:lvl>
    <w:lvl w:ilvl="3" w:tplc="8A4AD466">
      <w:start w:val="1"/>
      <w:numFmt w:val="decimal"/>
      <w:lvlText w:val="%4."/>
      <w:lvlJc w:val="left"/>
      <w:pPr>
        <w:ind w:left="2880" w:hanging="360"/>
      </w:pPr>
    </w:lvl>
    <w:lvl w:ilvl="4" w:tplc="E1087140">
      <w:start w:val="1"/>
      <w:numFmt w:val="lowerLetter"/>
      <w:lvlText w:val="%5."/>
      <w:lvlJc w:val="left"/>
      <w:pPr>
        <w:ind w:left="3600" w:hanging="360"/>
      </w:pPr>
    </w:lvl>
    <w:lvl w:ilvl="5" w:tplc="2F8A44C2">
      <w:start w:val="1"/>
      <w:numFmt w:val="lowerRoman"/>
      <w:lvlText w:val="%6."/>
      <w:lvlJc w:val="right"/>
      <w:pPr>
        <w:ind w:left="4320" w:hanging="180"/>
      </w:pPr>
    </w:lvl>
    <w:lvl w:ilvl="6" w:tplc="52306BE0">
      <w:start w:val="1"/>
      <w:numFmt w:val="decimal"/>
      <w:lvlText w:val="%7."/>
      <w:lvlJc w:val="left"/>
      <w:pPr>
        <w:ind w:left="5040" w:hanging="360"/>
      </w:pPr>
    </w:lvl>
    <w:lvl w:ilvl="7" w:tplc="FA6231EE">
      <w:start w:val="1"/>
      <w:numFmt w:val="lowerLetter"/>
      <w:lvlText w:val="%8."/>
      <w:lvlJc w:val="left"/>
      <w:pPr>
        <w:ind w:left="5760" w:hanging="360"/>
      </w:pPr>
    </w:lvl>
    <w:lvl w:ilvl="8" w:tplc="E13A344E">
      <w:start w:val="1"/>
      <w:numFmt w:val="lowerRoman"/>
      <w:lvlText w:val="%9."/>
      <w:lvlJc w:val="right"/>
      <w:pPr>
        <w:ind w:left="6480" w:hanging="180"/>
      </w:pPr>
    </w:lvl>
  </w:abstractNum>
  <w:abstractNum w:abstractNumId="42" w15:restartNumberingAfterBreak="0">
    <w:nsid w:val="58184B00"/>
    <w:multiLevelType w:val="hybridMultilevel"/>
    <w:tmpl w:val="7786D3C4"/>
    <w:lvl w:ilvl="0" w:tplc="7DA0DCF8">
      <w:start w:val="1"/>
      <w:numFmt w:val="decimal"/>
      <w:lvlText w:val="%1."/>
      <w:lvlJc w:val="left"/>
      <w:pPr>
        <w:ind w:left="720" w:hanging="360"/>
      </w:pPr>
    </w:lvl>
    <w:lvl w:ilvl="1" w:tplc="D5AA9A2C">
      <w:start w:val="1"/>
      <w:numFmt w:val="lowerLetter"/>
      <w:lvlText w:val="%2."/>
      <w:lvlJc w:val="left"/>
      <w:pPr>
        <w:ind w:left="1440" w:hanging="360"/>
      </w:pPr>
    </w:lvl>
    <w:lvl w:ilvl="2" w:tplc="2C4CE8F4">
      <w:start w:val="1"/>
      <w:numFmt w:val="lowerRoman"/>
      <w:lvlText w:val="%3."/>
      <w:lvlJc w:val="right"/>
      <w:pPr>
        <w:ind w:left="2160" w:hanging="180"/>
      </w:pPr>
    </w:lvl>
    <w:lvl w:ilvl="3" w:tplc="803603D2">
      <w:start w:val="1"/>
      <w:numFmt w:val="decimal"/>
      <w:lvlText w:val="%4."/>
      <w:lvlJc w:val="left"/>
      <w:pPr>
        <w:ind w:left="2880" w:hanging="360"/>
      </w:pPr>
    </w:lvl>
    <w:lvl w:ilvl="4" w:tplc="DBA4BFD6">
      <w:start w:val="1"/>
      <w:numFmt w:val="lowerLetter"/>
      <w:lvlText w:val="%5."/>
      <w:lvlJc w:val="left"/>
      <w:pPr>
        <w:ind w:left="3600" w:hanging="360"/>
      </w:pPr>
    </w:lvl>
    <w:lvl w:ilvl="5" w:tplc="FA0E8AF2">
      <w:start w:val="1"/>
      <w:numFmt w:val="lowerRoman"/>
      <w:lvlText w:val="%6."/>
      <w:lvlJc w:val="right"/>
      <w:pPr>
        <w:ind w:left="4320" w:hanging="180"/>
      </w:pPr>
    </w:lvl>
    <w:lvl w:ilvl="6" w:tplc="F1B8B6B4">
      <w:start w:val="1"/>
      <w:numFmt w:val="decimal"/>
      <w:lvlText w:val="%7."/>
      <w:lvlJc w:val="left"/>
      <w:pPr>
        <w:ind w:left="5040" w:hanging="360"/>
      </w:pPr>
    </w:lvl>
    <w:lvl w:ilvl="7" w:tplc="88604AC2">
      <w:start w:val="1"/>
      <w:numFmt w:val="lowerLetter"/>
      <w:lvlText w:val="%8."/>
      <w:lvlJc w:val="left"/>
      <w:pPr>
        <w:ind w:left="5760" w:hanging="360"/>
      </w:pPr>
    </w:lvl>
    <w:lvl w:ilvl="8" w:tplc="80FCC5EC">
      <w:start w:val="1"/>
      <w:numFmt w:val="lowerRoman"/>
      <w:lvlText w:val="%9."/>
      <w:lvlJc w:val="right"/>
      <w:pPr>
        <w:ind w:left="6480" w:hanging="180"/>
      </w:pPr>
    </w:lvl>
  </w:abstractNum>
  <w:abstractNum w:abstractNumId="43" w15:restartNumberingAfterBreak="0">
    <w:nsid w:val="59614A08"/>
    <w:multiLevelType w:val="hybridMultilevel"/>
    <w:tmpl w:val="2028E340"/>
    <w:lvl w:ilvl="0" w:tplc="AAF60C80">
      <w:start w:val="1"/>
      <w:numFmt w:val="decimal"/>
      <w:lvlText w:val="%1."/>
      <w:lvlJc w:val="left"/>
      <w:pPr>
        <w:ind w:left="720" w:hanging="360"/>
      </w:pPr>
    </w:lvl>
    <w:lvl w:ilvl="1" w:tplc="E90E5748">
      <w:start w:val="1"/>
      <w:numFmt w:val="lowerLetter"/>
      <w:lvlText w:val="%2."/>
      <w:lvlJc w:val="left"/>
      <w:pPr>
        <w:ind w:left="1440" w:hanging="360"/>
      </w:pPr>
    </w:lvl>
    <w:lvl w:ilvl="2" w:tplc="FF5CF5E2">
      <w:start w:val="1"/>
      <w:numFmt w:val="lowerRoman"/>
      <w:lvlText w:val="%3."/>
      <w:lvlJc w:val="right"/>
      <w:pPr>
        <w:ind w:left="2160" w:hanging="180"/>
      </w:pPr>
    </w:lvl>
    <w:lvl w:ilvl="3" w:tplc="79AA0D08">
      <w:start w:val="1"/>
      <w:numFmt w:val="decimal"/>
      <w:lvlText w:val="%4."/>
      <w:lvlJc w:val="left"/>
      <w:pPr>
        <w:ind w:left="2880" w:hanging="360"/>
      </w:pPr>
    </w:lvl>
    <w:lvl w:ilvl="4" w:tplc="310AC42E">
      <w:start w:val="1"/>
      <w:numFmt w:val="lowerLetter"/>
      <w:lvlText w:val="%5."/>
      <w:lvlJc w:val="left"/>
      <w:pPr>
        <w:ind w:left="3600" w:hanging="360"/>
      </w:pPr>
    </w:lvl>
    <w:lvl w:ilvl="5" w:tplc="97BC8EB0">
      <w:start w:val="1"/>
      <w:numFmt w:val="lowerRoman"/>
      <w:lvlText w:val="%6."/>
      <w:lvlJc w:val="right"/>
      <w:pPr>
        <w:ind w:left="4320" w:hanging="180"/>
      </w:pPr>
    </w:lvl>
    <w:lvl w:ilvl="6" w:tplc="6330A2E2">
      <w:start w:val="1"/>
      <w:numFmt w:val="decimal"/>
      <w:lvlText w:val="%7."/>
      <w:lvlJc w:val="left"/>
      <w:pPr>
        <w:ind w:left="5040" w:hanging="360"/>
      </w:pPr>
    </w:lvl>
    <w:lvl w:ilvl="7" w:tplc="59904138">
      <w:start w:val="1"/>
      <w:numFmt w:val="lowerLetter"/>
      <w:lvlText w:val="%8."/>
      <w:lvlJc w:val="left"/>
      <w:pPr>
        <w:ind w:left="5760" w:hanging="360"/>
      </w:pPr>
    </w:lvl>
    <w:lvl w:ilvl="8" w:tplc="8BCEFA38">
      <w:start w:val="1"/>
      <w:numFmt w:val="lowerRoman"/>
      <w:lvlText w:val="%9."/>
      <w:lvlJc w:val="right"/>
      <w:pPr>
        <w:ind w:left="6480" w:hanging="180"/>
      </w:pPr>
    </w:lvl>
  </w:abstractNum>
  <w:abstractNum w:abstractNumId="44" w15:restartNumberingAfterBreak="0">
    <w:nsid w:val="5A1FE6F3"/>
    <w:multiLevelType w:val="hybridMultilevel"/>
    <w:tmpl w:val="76DC4862"/>
    <w:lvl w:ilvl="0" w:tplc="569ABC72">
      <w:start w:val="1"/>
      <w:numFmt w:val="bullet"/>
      <w:lvlText w:val="-"/>
      <w:lvlJc w:val="left"/>
      <w:pPr>
        <w:ind w:left="720" w:hanging="360"/>
      </w:pPr>
      <w:rPr>
        <w:rFonts w:ascii="Aptos" w:hAnsi="Aptos" w:hint="default"/>
      </w:rPr>
    </w:lvl>
    <w:lvl w:ilvl="1" w:tplc="0E2E3F9C">
      <w:start w:val="1"/>
      <w:numFmt w:val="bullet"/>
      <w:lvlText w:val="o"/>
      <w:lvlJc w:val="left"/>
      <w:pPr>
        <w:ind w:left="1440" w:hanging="360"/>
      </w:pPr>
      <w:rPr>
        <w:rFonts w:ascii="Courier New" w:hAnsi="Courier New" w:hint="default"/>
      </w:rPr>
    </w:lvl>
    <w:lvl w:ilvl="2" w:tplc="8DE069FE">
      <w:start w:val="1"/>
      <w:numFmt w:val="bullet"/>
      <w:lvlText w:val=""/>
      <w:lvlJc w:val="left"/>
      <w:pPr>
        <w:ind w:left="2160" w:hanging="360"/>
      </w:pPr>
      <w:rPr>
        <w:rFonts w:ascii="Wingdings" w:hAnsi="Wingdings" w:hint="default"/>
      </w:rPr>
    </w:lvl>
    <w:lvl w:ilvl="3" w:tplc="C1EC1A2E">
      <w:start w:val="1"/>
      <w:numFmt w:val="bullet"/>
      <w:lvlText w:val=""/>
      <w:lvlJc w:val="left"/>
      <w:pPr>
        <w:ind w:left="2880" w:hanging="360"/>
      </w:pPr>
      <w:rPr>
        <w:rFonts w:ascii="Symbol" w:hAnsi="Symbol" w:hint="default"/>
      </w:rPr>
    </w:lvl>
    <w:lvl w:ilvl="4" w:tplc="A334ADFE">
      <w:start w:val="1"/>
      <w:numFmt w:val="bullet"/>
      <w:lvlText w:val="o"/>
      <w:lvlJc w:val="left"/>
      <w:pPr>
        <w:ind w:left="3600" w:hanging="360"/>
      </w:pPr>
      <w:rPr>
        <w:rFonts w:ascii="Courier New" w:hAnsi="Courier New" w:hint="default"/>
      </w:rPr>
    </w:lvl>
    <w:lvl w:ilvl="5" w:tplc="9C7A6CCE">
      <w:start w:val="1"/>
      <w:numFmt w:val="bullet"/>
      <w:lvlText w:val=""/>
      <w:lvlJc w:val="left"/>
      <w:pPr>
        <w:ind w:left="4320" w:hanging="360"/>
      </w:pPr>
      <w:rPr>
        <w:rFonts w:ascii="Wingdings" w:hAnsi="Wingdings" w:hint="default"/>
      </w:rPr>
    </w:lvl>
    <w:lvl w:ilvl="6" w:tplc="948EB952">
      <w:start w:val="1"/>
      <w:numFmt w:val="bullet"/>
      <w:lvlText w:val=""/>
      <w:lvlJc w:val="left"/>
      <w:pPr>
        <w:ind w:left="5040" w:hanging="360"/>
      </w:pPr>
      <w:rPr>
        <w:rFonts w:ascii="Symbol" w:hAnsi="Symbol" w:hint="default"/>
      </w:rPr>
    </w:lvl>
    <w:lvl w:ilvl="7" w:tplc="192CF1B6">
      <w:start w:val="1"/>
      <w:numFmt w:val="bullet"/>
      <w:lvlText w:val="o"/>
      <w:lvlJc w:val="left"/>
      <w:pPr>
        <w:ind w:left="5760" w:hanging="360"/>
      </w:pPr>
      <w:rPr>
        <w:rFonts w:ascii="Courier New" w:hAnsi="Courier New" w:hint="default"/>
      </w:rPr>
    </w:lvl>
    <w:lvl w:ilvl="8" w:tplc="587604A2">
      <w:start w:val="1"/>
      <w:numFmt w:val="bullet"/>
      <w:lvlText w:val=""/>
      <w:lvlJc w:val="left"/>
      <w:pPr>
        <w:ind w:left="6480" w:hanging="360"/>
      </w:pPr>
      <w:rPr>
        <w:rFonts w:ascii="Wingdings" w:hAnsi="Wingdings" w:hint="default"/>
      </w:rPr>
    </w:lvl>
  </w:abstractNum>
  <w:abstractNum w:abstractNumId="45" w15:restartNumberingAfterBreak="0">
    <w:nsid w:val="5B206D1E"/>
    <w:multiLevelType w:val="multilevel"/>
    <w:tmpl w:val="11DEC7DC"/>
    <w:lvl w:ilvl="0">
      <w:start w:val="1"/>
      <w:numFmt w:val="bullet"/>
      <w:lvlText w:val="●"/>
      <w:lvlJc w:val="left"/>
      <w:pPr>
        <w:ind w:left="360"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B82151C"/>
    <w:multiLevelType w:val="hybridMultilevel"/>
    <w:tmpl w:val="288492EC"/>
    <w:lvl w:ilvl="0" w:tplc="CEB6BF76">
      <w:start w:val="1"/>
      <w:numFmt w:val="bullet"/>
      <w:lvlText w:val=""/>
      <w:lvlJc w:val="left"/>
      <w:pPr>
        <w:ind w:left="720" w:hanging="360"/>
      </w:pPr>
      <w:rPr>
        <w:rFonts w:ascii="Symbol" w:hAnsi="Symbol" w:hint="default"/>
      </w:rPr>
    </w:lvl>
    <w:lvl w:ilvl="1" w:tplc="9AB6E3E4">
      <w:start w:val="1"/>
      <w:numFmt w:val="bullet"/>
      <w:lvlText w:val="o"/>
      <w:lvlJc w:val="left"/>
      <w:pPr>
        <w:ind w:left="1440" w:hanging="360"/>
      </w:pPr>
      <w:rPr>
        <w:rFonts w:ascii="Courier New" w:hAnsi="Courier New" w:hint="default"/>
      </w:rPr>
    </w:lvl>
    <w:lvl w:ilvl="2" w:tplc="471E96A4">
      <w:start w:val="1"/>
      <w:numFmt w:val="bullet"/>
      <w:lvlText w:val=""/>
      <w:lvlJc w:val="left"/>
      <w:pPr>
        <w:ind w:left="2160" w:hanging="360"/>
      </w:pPr>
      <w:rPr>
        <w:rFonts w:ascii="Wingdings" w:hAnsi="Wingdings" w:hint="default"/>
      </w:rPr>
    </w:lvl>
    <w:lvl w:ilvl="3" w:tplc="93824FC2">
      <w:start w:val="1"/>
      <w:numFmt w:val="bullet"/>
      <w:lvlText w:val=""/>
      <w:lvlJc w:val="left"/>
      <w:pPr>
        <w:ind w:left="2880" w:hanging="360"/>
      </w:pPr>
      <w:rPr>
        <w:rFonts w:ascii="Symbol" w:hAnsi="Symbol" w:hint="default"/>
      </w:rPr>
    </w:lvl>
    <w:lvl w:ilvl="4" w:tplc="59F6B93C">
      <w:start w:val="1"/>
      <w:numFmt w:val="bullet"/>
      <w:lvlText w:val="o"/>
      <w:lvlJc w:val="left"/>
      <w:pPr>
        <w:ind w:left="3600" w:hanging="360"/>
      </w:pPr>
      <w:rPr>
        <w:rFonts w:ascii="Courier New" w:hAnsi="Courier New" w:hint="default"/>
      </w:rPr>
    </w:lvl>
    <w:lvl w:ilvl="5" w:tplc="C2C48280">
      <w:start w:val="1"/>
      <w:numFmt w:val="bullet"/>
      <w:lvlText w:val=""/>
      <w:lvlJc w:val="left"/>
      <w:pPr>
        <w:ind w:left="4320" w:hanging="360"/>
      </w:pPr>
      <w:rPr>
        <w:rFonts w:ascii="Wingdings" w:hAnsi="Wingdings" w:hint="default"/>
      </w:rPr>
    </w:lvl>
    <w:lvl w:ilvl="6" w:tplc="D9D8DB0A">
      <w:start w:val="1"/>
      <w:numFmt w:val="bullet"/>
      <w:lvlText w:val=""/>
      <w:lvlJc w:val="left"/>
      <w:pPr>
        <w:ind w:left="5040" w:hanging="360"/>
      </w:pPr>
      <w:rPr>
        <w:rFonts w:ascii="Symbol" w:hAnsi="Symbol" w:hint="default"/>
      </w:rPr>
    </w:lvl>
    <w:lvl w:ilvl="7" w:tplc="B4F24FC6">
      <w:start w:val="1"/>
      <w:numFmt w:val="bullet"/>
      <w:lvlText w:val="o"/>
      <w:lvlJc w:val="left"/>
      <w:pPr>
        <w:ind w:left="5760" w:hanging="360"/>
      </w:pPr>
      <w:rPr>
        <w:rFonts w:ascii="Courier New" w:hAnsi="Courier New" w:hint="default"/>
      </w:rPr>
    </w:lvl>
    <w:lvl w:ilvl="8" w:tplc="D4F44DB2">
      <w:start w:val="1"/>
      <w:numFmt w:val="bullet"/>
      <w:lvlText w:val=""/>
      <w:lvlJc w:val="left"/>
      <w:pPr>
        <w:ind w:left="6480" w:hanging="360"/>
      </w:pPr>
      <w:rPr>
        <w:rFonts w:ascii="Wingdings" w:hAnsi="Wingdings" w:hint="default"/>
      </w:rPr>
    </w:lvl>
  </w:abstractNum>
  <w:abstractNum w:abstractNumId="47" w15:restartNumberingAfterBreak="0">
    <w:nsid w:val="5F504ED8"/>
    <w:multiLevelType w:val="multilevel"/>
    <w:tmpl w:val="FFFFFFFF"/>
    <w:lvl w:ilvl="0">
      <w:start w:val="1"/>
      <w:numFmt w:val="bullet"/>
      <w:lvlText w:val="●"/>
      <w:lvlJc w:val="left"/>
      <w:pPr>
        <w:ind w:left="720" w:hanging="360"/>
      </w:pPr>
      <w:rPr>
        <w:rFonts w:ascii="Verdana" w:hAnsi="Verdana" w:hint="default"/>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636A76"/>
    <w:multiLevelType w:val="hybridMultilevel"/>
    <w:tmpl w:val="F6640AE6"/>
    <w:lvl w:ilvl="0" w:tplc="58F2979E">
      <w:start w:val="1"/>
      <w:numFmt w:val="decimal"/>
      <w:lvlText w:val="%1."/>
      <w:lvlJc w:val="left"/>
      <w:pPr>
        <w:ind w:left="720" w:hanging="360"/>
      </w:pPr>
    </w:lvl>
    <w:lvl w:ilvl="1" w:tplc="22E295A6">
      <w:start w:val="3"/>
      <w:numFmt w:val="decimal"/>
      <w:lvlText w:val="%2."/>
      <w:lvlJc w:val="left"/>
      <w:pPr>
        <w:ind w:left="1440" w:hanging="360"/>
      </w:pPr>
    </w:lvl>
    <w:lvl w:ilvl="2" w:tplc="7D58FE2E">
      <w:start w:val="1"/>
      <w:numFmt w:val="lowerRoman"/>
      <w:lvlText w:val="%3."/>
      <w:lvlJc w:val="right"/>
      <w:pPr>
        <w:ind w:left="2160" w:hanging="180"/>
      </w:pPr>
    </w:lvl>
    <w:lvl w:ilvl="3" w:tplc="E2AEEE84">
      <w:start w:val="1"/>
      <w:numFmt w:val="decimal"/>
      <w:lvlText w:val="%4."/>
      <w:lvlJc w:val="left"/>
      <w:pPr>
        <w:ind w:left="2880" w:hanging="360"/>
      </w:pPr>
    </w:lvl>
    <w:lvl w:ilvl="4" w:tplc="D4D45776">
      <w:start w:val="1"/>
      <w:numFmt w:val="lowerLetter"/>
      <w:lvlText w:val="%5."/>
      <w:lvlJc w:val="left"/>
      <w:pPr>
        <w:ind w:left="3600" w:hanging="360"/>
      </w:pPr>
    </w:lvl>
    <w:lvl w:ilvl="5" w:tplc="B756F902">
      <w:start w:val="1"/>
      <w:numFmt w:val="lowerRoman"/>
      <w:lvlText w:val="%6."/>
      <w:lvlJc w:val="right"/>
      <w:pPr>
        <w:ind w:left="4320" w:hanging="180"/>
      </w:pPr>
    </w:lvl>
    <w:lvl w:ilvl="6" w:tplc="5EF8DA0A">
      <w:start w:val="1"/>
      <w:numFmt w:val="decimal"/>
      <w:lvlText w:val="%7."/>
      <w:lvlJc w:val="left"/>
      <w:pPr>
        <w:ind w:left="5040" w:hanging="360"/>
      </w:pPr>
    </w:lvl>
    <w:lvl w:ilvl="7" w:tplc="35567F94">
      <w:start w:val="1"/>
      <w:numFmt w:val="lowerLetter"/>
      <w:lvlText w:val="%8."/>
      <w:lvlJc w:val="left"/>
      <w:pPr>
        <w:ind w:left="5760" w:hanging="360"/>
      </w:pPr>
    </w:lvl>
    <w:lvl w:ilvl="8" w:tplc="DA62825E">
      <w:start w:val="1"/>
      <w:numFmt w:val="lowerRoman"/>
      <w:lvlText w:val="%9."/>
      <w:lvlJc w:val="right"/>
      <w:pPr>
        <w:ind w:left="6480" w:hanging="180"/>
      </w:pPr>
    </w:lvl>
  </w:abstractNum>
  <w:abstractNum w:abstractNumId="49" w15:restartNumberingAfterBreak="0">
    <w:nsid w:val="5FE7E86B"/>
    <w:multiLevelType w:val="hybridMultilevel"/>
    <w:tmpl w:val="B024DAC0"/>
    <w:lvl w:ilvl="0" w:tplc="7D4C6776">
      <w:start w:val="1"/>
      <w:numFmt w:val="decimal"/>
      <w:lvlText w:val="%1."/>
      <w:lvlJc w:val="left"/>
      <w:pPr>
        <w:ind w:left="720" w:hanging="360"/>
      </w:pPr>
    </w:lvl>
    <w:lvl w:ilvl="1" w:tplc="A27017DA">
      <w:start w:val="20"/>
      <w:numFmt w:val="decimal"/>
      <w:lvlText w:val="%2."/>
      <w:lvlJc w:val="left"/>
      <w:pPr>
        <w:ind w:left="1440" w:hanging="360"/>
      </w:pPr>
    </w:lvl>
    <w:lvl w:ilvl="2" w:tplc="72F6E8C8">
      <w:start w:val="1"/>
      <w:numFmt w:val="lowerRoman"/>
      <w:lvlText w:val="%3."/>
      <w:lvlJc w:val="right"/>
      <w:pPr>
        <w:ind w:left="2160" w:hanging="180"/>
      </w:pPr>
    </w:lvl>
    <w:lvl w:ilvl="3" w:tplc="D94CC4F8">
      <w:start w:val="1"/>
      <w:numFmt w:val="decimal"/>
      <w:lvlText w:val="%4."/>
      <w:lvlJc w:val="left"/>
      <w:pPr>
        <w:ind w:left="2880" w:hanging="360"/>
      </w:pPr>
    </w:lvl>
    <w:lvl w:ilvl="4" w:tplc="F956F7B6">
      <w:start w:val="1"/>
      <w:numFmt w:val="lowerLetter"/>
      <w:lvlText w:val="%5."/>
      <w:lvlJc w:val="left"/>
      <w:pPr>
        <w:ind w:left="3600" w:hanging="360"/>
      </w:pPr>
    </w:lvl>
    <w:lvl w:ilvl="5" w:tplc="BE041EF2">
      <w:start w:val="1"/>
      <w:numFmt w:val="lowerRoman"/>
      <w:lvlText w:val="%6."/>
      <w:lvlJc w:val="right"/>
      <w:pPr>
        <w:ind w:left="4320" w:hanging="180"/>
      </w:pPr>
    </w:lvl>
    <w:lvl w:ilvl="6" w:tplc="91086380">
      <w:start w:val="1"/>
      <w:numFmt w:val="decimal"/>
      <w:lvlText w:val="%7."/>
      <w:lvlJc w:val="left"/>
      <w:pPr>
        <w:ind w:left="5040" w:hanging="360"/>
      </w:pPr>
    </w:lvl>
    <w:lvl w:ilvl="7" w:tplc="AFFCCB52">
      <w:start w:val="1"/>
      <w:numFmt w:val="lowerLetter"/>
      <w:lvlText w:val="%8."/>
      <w:lvlJc w:val="left"/>
      <w:pPr>
        <w:ind w:left="5760" w:hanging="360"/>
      </w:pPr>
    </w:lvl>
    <w:lvl w:ilvl="8" w:tplc="B9D47624">
      <w:start w:val="1"/>
      <w:numFmt w:val="lowerRoman"/>
      <w:lvlText w:val="%9."/>
      <w:lvlJc w:val="right"/>
      <w:pPr>
        <w:ind w:left="6480" w:hanging="180"/>
      </w:pPr>
    </w:lvl>
  </w:abstractNum>
  <w:abstractNum w:abstractNumId="50" w15:restartNumberingAfterBreak="0">
    <w:nsid w:val="6098E5A9"/>
    <w:multiLevelType w:val="hybridMultilevel"/>
    <w:tmpl w:val="4CF6F752"/>
    <w:lvl w:ilvl="0" w:tplc="A4DC351A">
      <w:start w:val="1"/>
      <w:numFmt w:val="decimal"/>
      <w:lvlText w:val="%1."/>
      <w:lvlJc w:val="left"/>
      <w:pPr>
        <w:ind w:left="720" w:hanging="360"/>
      </w:pPr>
    </w:lvl>
    <w:lvl w:ilvl="1" w:tplc="82CC42C2">
      <w:start w:val="1"/>
      <w:numFmt w:val="lowerLetter"/>
      <w:lvlText w:val="%2."/>
      <w:lvlJc w:val="left"/>
      <w:pPr>
        <w:ind w:left="1440" w:hanging="360"/>
      </w:pPr>
    </w:lvl>
    <w:lvl w:ilvl="2" w:tplc="5A92FAFC">
      <w:start w:val="1"/>
      <w:numFmt w:val="lowerRoman"/>
      <w:lvlText w:val="%3."/>
      <w:lvlJc w:val="right"/>
      <w:pPr>
        <w:ind w:left="2160" w:hanging="180"/>
      </w:pPr>
    </w:lvl>
    <w:lvl w:ilvl="3" w:tplc="320EC2C0">
      <w:start w:val="1"/>
      <w:numFmt w:val="decimal"/>
      <w:lvlText w:val="%4."/>
      <w:lvlJc w:val="left"/>
      <w:pPr>
        <w:ind w:left="2880" w:hanging="360"/>
      </w:pPr>
    </w:lvl>
    <w:lvl w:ilvl="4" w:tplc="FB187BE8">
      <w:start w:val="1"/>
      <w:numFmt w:val="lowerLetter"/>
      <w:lvlText w:val="%5."/>
      <w:lvlJc w:val="left"/>
      <w:pPr>
        <w:ind w:left="3600" w:hanging="360"/>
      </w:pPr>
    </w:lvl>
    <w:lvl w:ilvl="5" w:tplc="D3AC1C4A">
      <w:start w:val="1"/>
      <w:numFmt w:val="lowerRoman"/>
      <w:lvlText w:val="%6."/>
      <w:lvlJc w:val="right"/>
      <w:pPr>
        <w:ind w:left="4320" w:hanging="180"/>
      </w:pPr>
    </w:lvl>
    <w:lvl w:ilvl="6" w:tplc="92AC68F4">
      <w:start w:val="1"/>
      <w:numFmt w:val="decimal"/>
      <w:lvlText w:val="%7."/>
      <w:lvlJc w:val="left"/>
      <w:pPr>
        <w:ind w:left="5040" w:hanging="360"/>
      </w:pPr>
    </w:lvl>
    <w:lvl w:ilvl="7" w:tplc="F4900344">
      <w:start w:val="1"/>
      <w:numFmt w:val="lowerLetter"/>
      <w:lvlText w:val="%8."/>
      <w:lvlJc w:val="left"/>
      <w:pPr>
        <w:ind w:left="5760" w:hanging="360"/>
      </w:pPr>
    </w:lvl>
    <w:lvl w:ilvl="8" w:tplc="86CE2E14">
      <w:start w:val="1"/>
      <w:numFmt w:val="lowerRoman"/>
      <w:lvlText w:val="%9."/>
      <w:lvlJc w:val="right"/>
      <w:pPr>
        <w:ind w:left="6480" w:hanging="180"/>
      </w:pPr>
    </w:lvl>
  </w:abstractNum>
  <w:abstractNum w:abstractNumId="51" w15:restartNumberingAfterBreak="0">
    <w:nsid w:val="613D1BC1"/>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303E918"/>
    <w:multiLevelType w:val="hybridMultilevel"/>
    <w:tmpl w:val="0980D5D2"/>
    <w:lvl w:ilvl="0" w:tplc="9A8A3DBA">
      <w:start w:val="1"/>
      <w:numFmt w:val="decimal"/>
      <w:lvlText w:val="%1."/>
      <w:lvlJc w:val="left"/>
      <w:pPr>
        <w:ind w:left="720" w:hanging="360"/>
      </w:pPr>
    </w:lvl>
    <w:lvl w:ilvl="1" w:tplc="9B4650C2">
      <w:start w:val="2"/>
      <w:numFmt w:val="decimal"/>
      <w:lvlText w:val="%2."/>
      <w:lvlJc w:val="left"/>
      <w:pPr>
        <w:ind w:left="1440" w:hanging="360"/>
      </w:pPr>
    </w:lvl>
    <w:lvl w:ilvl="2" w:tplc="A5B8059E">
      <w:start w:val="1"/>
      <w:numFmt w:val="lowerRoman"/>
      <w:lvlText w:val="%3."/>
      <w:lvlJc w:val="right"/>
      <w:pPr>
        <w:ind w:left="2160" w:hanging="180"/>
      </w:pPr>
    </w:lvl>
    <w:lvl w:ilvl="3" w:tplc="DF4A95C4">
      <w:start w:val="1"/>
      <w:numFmt w:val="decimal"/>
      <w:lvlText w:val="%4."/>
      <w:lvlJc w:val="left"/>
      <w:pPr>
        <w:ind w:left="2880" w:hanging="360"/>
      </w:pPr>
    </w:lvl>
    <w:lvl w:ilvl="4" w:tplc="E788CF9C">
      <w:start w:val="1"/>
      <w:numFmt w:val="lowerLetter"/>
      <w:lvlText w:val="%5."/>
      <w:lvlJc w:val="left"/>
      <w:pPr>
        <w:ind w:left="3600" w:hanging="360"/>
      </w:pPr>
    </w:lvl>
    <w:lvl w:ilvl="5" w:tplc="46F6C0AC">
      <w:start w:val="1"/>
      <w:numFmt w:val="lowerRoman"/>
      <w:lvlText w:val="%6."/>
      <w:lvlJc w:val="right"/>
      <w:pPr>
        <w:ind w:left="4320" w:hanging="180"/>
      </w:pPr>
    </w:lvl>
    <w:lvl w:ilvl="6" w:tplc="FD2E758C">
      <w:start w:val="1"/>
      <w:numFmt w:val="decimal"/>
      <w:lvlText w:val="%7."/>
      <w:lvlJc w:val="left"/>
      <w:pPr>
        <w:ind w:left="5040" w:hanging="360"/>
      </w:pPr>
    </w:lvl>
    <w:lvl w:ilvl="7" w:tplc="13C60264">
      <w:start w:val="1"/>
      <w:numFmt w:val="lowerLetter"/>
      <w:lvlText w:val="%8."/>
      <w:lvlJc w:val="left"/>
      <w:pPr>
        <w:ind w:left="5760" w:hanging="360"/>
      </w:pPr>
    </w:lvl>
    <w:lvl w:ilvl="8" w:tplc="08227832">
      <w:start w:val="1"/>
      <w:numFmt w:val="lowerRoman"/>
      <w:lvlText w:val="%9."/>
      <w:lvlJc w:val="right"/>
      <w:pPr>
        <w:ind w:left="6480" w:hanging="180"/>
      </w:pPr>
    </w:lvl>
  </w:abstractNum>
  <w:abstractNum w:abstractNumId="53" w15:restartNumberingAfterBreak="0">
    <w:nsid w:val="63843FF6"/>
    <w:multiLevelType w:val="hybridMultilevel"/>
    <w:tmpl w:val="B5E21036"/>
    <w:lvl w:ilvl="0" w:tplc="64021732">
      <w:start w:val="1"/>
      <w:numFmt w:val="decimal"/>
      <w:lvlText w:val="%1."/>
      <w:lvlJc w:val="left"/>
      <w:pPr>
        <w:ind w:left="720" w:hanging="360"/>
      </w:pPr>
    </w:lvl>
    <w:lvl w:ilvl="1" w:tplc="2336398E">
      <w:start w:val="21"/>
      <w:numFmt w:val="decimal"/>
      <w:lvlText w:val="%2."/>
      <w:lvlJc w:val="left"/>
      <w:pPr>
        <w:ind w:left="1440" w:hanging="360"/>
      </w:pPr>
    </w:lvl>
    <w:lvl w:ilvl="2" w:tplc="5F6E5796">
      <w:start w:val="1"/>
      <w:numFmt w:val="lowerRoman"/>
      <w:lvlText w:val="%3."/>
      <w:lvlJc w:val="right"/>
      <w:pPr>
        <w:ind w:left="2160" w:hanging="180"/>
      </w:pPr>
    </w:lvl>
    <w:lvl w:ilvl="3" w:tplc="6D0AA9CE">
      <w:start w:val="1"/>
      <w:numFmt w:val="decimal"/>
      <w:lvlText w:val="%4."/>
      <w:lvlJc w:val="left"/>
      <w:pPr>
        <w:ind w:left="2880" w:hanging="360"/>
      </w:pPr>
    </w:lvl>
    <w:lvl w:ilvl="4" w:tplc="AFE2DE94">
      <w:start w:val="1"/>
      <w:numFmt w:val="lowerLetter"/>
      <w:lvlText w:val="%5."/>
      <w:lvlJc w:val="left"/>
      <w:pPr>
        <w:ind w:left="3600" w:hanging="360"/>
      </w:pPr>
    </w:lvl>
    <w:lvl w:ilvl="5" w:tplc="69566D2C">
      <w:start w:val="1"/>
      <w:numFmt w:val="lowerRoman"/>
      <w:lvlText w:val="%6."/>
      <w:lvlJc w:val="right"/>
      <w:pPr>
        <w:ind w:left="4320" w:hanging="180"/>
      </w:pPr>
    </w:lvl>
    <w:lvl w:ilvl="6" w:tplc="8F1A4F80">
      <w:start w:val="1"/>
      <w:numFmt w:val="decimal"/>
      <w:lvlText w:val="%7."/>
      <w:lvlJc w:val="left"/>
      <w:pPr>
        <w:ind w:left="5040" w:hanging="360"/>
      </w:pPr>
    </w:lvl>
    <w:lvl w:ilvl="7" w:tplc="62AE0996">
      <w:start w:val="1"/>
      <w:numFmt w:val="lowerLetter"/>
      <w:lvlText w:val="%8."/>
      <w:lvlJc w:val="left"/>
      <w:pPr>
        <w:ind w:left="5760" w:hanging="360"/>
      </w:pPr>
    </w:lvl>
    <w:lvl w:ilvl="8" w:tplc="FA56401E">
      <w:start w:val="1"/>
      <w:numFmt w:val="lowerRoman"/>
      <w:lvlText w:val="%9."/>
      <w:lvlJc w:val="right"/>
      <w:pPr>
        <w:ind w:left="6480" w:hanging="180"/>
      </w:pPr>
    </w:lvl>
  </w:abstractNum>
  <w:abstractNum w:abstractNumId="54" w15:restartNumberingAfterBreak="0">
    <w:nsid w:val="63BB05F0"/>
    <w:multiLevelType w:val="multilevel"/>
    <w:tmpl w:val="E2CC2E60"/>
    <w:lvl w:ilvl="0">
      <w:start w:val="1"/>
      <w:numFmt w:val="bullet"/>
      <w:lvlText w:val="●"/>
      <w:lvlJc w:val="left"/>
      <w:pPr>
        <w:ind w:left="360"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63AEFA3"/>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6DACBCF"/>
    <w:multiLevelType w:val="hybridMultilevel"/>
    <w:tmpl w:val="164A5A1C"/>
    <w:lvl w:ilvl="0" w:tplc="78E2126E">
      <w:start w:val="1"/>
      <w:numFmt w:val="decimal"/>
      <w:lvlText w:val="%1."/>
      <w:lvlJc w:val="left"/>
      <w:pPr>
        <w:ind w:left="720" w:hanging="360"/>
      </w:pPr>
    </w:lvl>
    <w:lvl w:ilvl="1" w:tplc="8988C3CA">
      <w:start w:val="11"/>
      <w:numFmt w:val="decimal"/>
      <w:lvlText w:val="%2."/>
      <w:lvlJc w:val="left"/>
      <w:pPr>
        <w:ind w:left="1440" w:hanging="360"/>
      </w:pPr>
    </w:lvl>
    <w:lvl w:ilvl="2" w:tplc="CAEAFF12">
      <w:start w:val="1"/>
      <w:numFmt w:val="lowerRoman"/>
      <w:lvlText w:val="%3."/>
      <w:lvlJc w:val="right"/>
      <w:pPr>
        <w:ind w:left="2160" w:hanging="180"/>
      </w:pPr>
    </w:lvl>
    <w:lvl w:ilvl="3" w:tplc="FBBC0B5A">
      <w:start w:val="1"/>
      <w:numFmt w:val="decimal"/>
      <w:lvlText w:val="%4."/>
      <w:lvlJc w:val="left"/>
      <w:pPr>
        <w:ind w:left="2880" w:hanging="360"/>
      </w:pPr>
    </w:lvl>
    <w:lvl w:ilvl="4" w:tplc="0180D754">
      <w:start w:val="1"/>
      <w:numFmt w:val="lowerLetter"/>
      <w:lvlText w:val="%5."/>
      <w:lvlJc w:val="left"/>
      <w:pPr>
        <w:ind w:left="3600" w:hanging="360"/>
      </w:pPr>
    </w:lvl>
    <w:lvl w:ilvl="5" w:tplc="49082BA6">
      <w:start w:val="1"/>
      <w:numFmt w:val="lowerRoman"/>
      <w:lvlText w:val="%6."/>
      <w:lvlJc w:val="right"/>
      <w:pPr>
        <w:ind w:left="4320" w:hanging="180"/>
      </w:pPr>
    </w:lvl>
    <w:lvl w:ilvl="6" w:tplc="CF22C8E0">
      <w:start w:val="1"/>
      <w:numFmt w:val="decimal"/>
      <w:lvlText w:val="%7."/>
      <w:lvlJc w:val="left"/>
      <w:pPr>
        <w:ind w:left="5040" w:hanging="360"/>
      </w:pPr>
    </w:lvl>
    <w:lvl w:ilvl="7" w:tplc="B6B4D0C6">
      <w:start w:val="1"/>
      <w:numFmt w:val="lowerLetter"/>
      <w:lvlText w:val="%8."/>
      <w:lvlJc w:val="left"/>
      <w:pPr>
        <w:ind w:left="5760" w:hanging="360"/>
      </w:pPr>
    </w:lvl>
    <w:lvl w:ilvl="8" w:tplc="C91E2F42">
      <w:start w:val="1"/>
      <w:numFmt w:val="lowerRoman"/>
      <w:lvlText w:val="%9."/>
      <w:lvlJc w:val="right"/>
      <w:pPr>
        <w:ind w:left="6480" w:hanging="180"/>
      </w:pPr>
    </w:lvl>
  </w:abstractNum>
  <w:abstractNum w:abstractNumId="57" w15:restartNumberingAfterBreak="0">
    <w:nsid w:val="68057B38"/>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83452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8AAE86F"/>
    <w:multiLevelType w:val="hybridMultilevel"/>
    <w:tmpl w:val="FFFFFFFF"/>
    <w:lvl w:ilvl="0" w:tplc="AC48E43E">
      <w:start w:val="1"/>
      <w:numFmt w:val="decimal"/>
      <w:lvlText w:val="%1."/>
      <w:lvlJc w:val="left"/>
      <w:pPr>
        <w:ind w:left="720" w:hanging="360"/>
      </w:pPr>
    </w:lvl>
    <w:lvl w:ilvl="1" w:tplc="A920A71C">
      <w:start w:val="1"/>
      <w:numFmt w:val="lowerLetter"/>
      <w:lvlText w:val="%2."/>
      <w:lvlJc w:val="left"/>
      <w:pPr>
        <w:ind w:left="1440" w:hanging="360"/>
      </w:pPr>
    </w:lvl>
    <w:lvl w:ilvl="2" w:tplc="63C855A8">
      <w:start w:val="1"/>
      <w:numFmt w:val="lowerRoman"/>
      <w:lvlText w:val="%3."/>
      <w:lvlJc w:val="right"/>
      <w:pPr>
        <w:ind w:left="2160" w:hanging="180"/>
      </w:pPr>
    </w:lvl>
    <w:lvl w:ilvl="3" w:tplc="6CAEDB7E">
      <w:start w:val="1"/>
      <w:numFmt w:val="decimal"/>
      <w:lvlText w:val="%4."/>
      <w:lvlJc w:val="left"/>
      <w:pPr>
        <w:ind w:left="2880" w:hanging="360"/>
      </w:pPr>
    </w:lvl>
    <w:lvl w:ilvl="4" w:tplc="EAA45C36">
      <w:start w:val="1"/>
      <w:numFmt w:val="lowerLetter"/>
      <w:lvlText w:val="%5."/>
      <w:lvlJc w:val="left"/>
      <w:pPr>
        <w:ind w:left="3600" w:hanging="360"/>
      </w:pPr>
    </w:lvl>
    <w:lvl w:ilvl="5" w:tplc="02D852C6">
      <w:start w:val="1"/>
      <w:numFmt w:val="lowerRoman"/>
      <w:lvlText w:val="%6."/>
      <w:lvlJc w:val="right"/>
      <w:pPr>
        <w:ind w:left="4320" w:hanging="180"/>
      </w:pPr>
    </w:lvl>
    <w:lvl w:ilvl="6" w:tplc="E1E46618">
      <w:start w:val="1"/>
      <w:numFmt w:val="decimal"/>
      <w:lvlText w:val="%7."/>
      <w:lvlJc w:val="left"/>
      <w:pPr>
        <w:ind w:left="5040" w:hanging="360"/>
      </w:pPr>
    </w:lvl>
    <w:lvl w:ilvl="7" w:tplc="3E744B28">
      <w:start w:val="1"/>
      <w:numFmt w:val="lowerLetter"/>
      <w:lvlText w:val="%8."/>
      <w:lvlJc w:val="left"/>
      <w:pPr>
        <w:ind w:left="5760" w:hanging="360"/>
      </w:pPr>
    </w:lvl>
    <w:lvl w:ilvl="8" w:tplc="8DA221CE">
      <w:start w:val="1"/>
      <w:numFmt w:val="lowerRoman"/>
      <w:lvlText w:val="%9."/>
      <w:lvlJc w:val="right"/>
      <w:pPr>
        <w:ind w:left="6480" w:hanging="180"/>
      </w:pPr>
    </w:lvl>
  </w:abstractNum>
  <w:abstractNum w:abstractNumId="60" w15:restartNumberingAfterBreak="0">
    <w:nsid w:val="69456ECA"/>
    <w:multiLevelType w:val="hybridMultilevel"/>
    <w:tmpl w:val="8EAAAFDC"/>
    <w:lvl w:ilvl="0" w:tplc="F8CC60FE">
      <w:start w:val="1"/>
      <w:numFmt w:val="decimal"/>
      <w:lvlText w:val="%1."/>
      <w:lvlJc w:val="left"/>
      <w:pPr>
        <w:ind w:left="720" w:hanging="360"/>
      </w:pPr>
    </w:lvl>
    <w:lvl w:ilvl="1" w:tplc="53460E02">
      <w:start w:val="17"/>
      <w:numFmt w:val="decimal"/>
      <w:lvlText w:val="%2."/>
      <w:lvlJc w:val="left"/>
      <w:pPr>
        <w:ind w:left="1440" w:hanging="360"/>
      </w:pPr>
    </w:lvl>
    <w:lvl w:ilvl="2" w:tplc="CB700BC0">
      <w:start w:val="1"/>
      <w:numFmt w:val="lowerRoman"/>
      <w:lvlText w:val="%3."/>
      <w:lvlJc w:val="right"/>
      <w:pPr>
        <w:ind w:left="2160" w:hanging="180"/>
      </w:pPr>
    </w:lvl>
    <w:lvl w:ilvl="3" w:tplc="0366C348">
      <w:start w:val="1"/>
      <w:numFmt w:val="decimal"/>
      <w:lvlText w:val="%4."/>
      <w:lvlJc w:val="left"/>
      <w:pPr>
        <w:ind w:left="2880" w:hanging="360"/>
      </w:pPr>
    </w:lvl>
    <w:lvl w:ilvl="4" w:tplc="3F807154">
      <w:start w:val="1"/>
      <w:numFmt w:val="lowerLetter"/>
      <w:lvlText w:val="%5."/>
      <w:lvlJc w:val="left"/>
      <w:pPr>
        <w:ind w:left="3600" w:hanging="360"/>
      </w:pPr>
    </w:lvl>
    <w:lvl w:ilvl="5" w:tplc="0478ADF8">
      <w:start w:val="1"/>
      <w:numFmt w:val="lowerRoman"/>
      <w:lvlText w:val="%6."/>
      <w:lvlJc w:val="right"/>
      <w:pPr>
        <w:ind w:left="4320" w:hanging="180"/>
      </w:pPr>
    </w:lvl>
    <w:lvl w:ilvl="6" w:tplc="8368A530">
      <w:start w:val="1"/>
      <w:numFmt w:val="decimal"/>
      <w:lvlText w:val="%7."/>
      <w:lvlJc w:val="left"/>
      <w:pPr>
        <w:ind w:left="5040" w:hanging="360"/>
      </w:pPr>
    </w:lvl>
    <w:lvl w:ilvl="7" w:tplc="C09C99DA">
      <w:start w:val="1"/>
      <w:numFmt w:val="lowerLetter"/>
      <w:lvlText w:val="%8."/>
      <w:lvlJc w:val="left"/>
      <w:pPr>
        <w:ind w:left="5760" w:hanging="360"/>
      </w:pPr>
    </w:lvl>
    <w:lvl w:ilvl="8" w:tplc="DF685368">
      <w:start w:val="1"/>
      <w:numFmt w:val="lowerRoman"/>
      <w:lvlText w:val="%9."/>
      <w:lvlJc w:val="right"/>
      <w:pPr>
        <w:ind w:left="6480" w:hanging="180"/>
      </w:pPr>
    </w:lvl>
  </w:abstractNum>
  <w:abstractNum w:abstractNumId="61" w15:restartNumberingAfterBreak="0">
    <w:nsid w:val="6B1E40DD"/>
    <w:multiLevelType w:val="hybridMultilevel"/>
    <w:tmpl w:val="9956F610"/>
    <w:lvl w:ilvl="0" w:tplc="61289092">
      <w:start w:val="1"/>
      <w:numFmt w:val="decimal"/>
      <w:lvlText w:val="%1."/>
      <w:lvlJc w:val="left"/>
      <w:pPr>
        <w:ind w:left="720" w:hanging="360"/>
      </w:pPr>
    </w:lvl>
    <w:lvl w:ilvl="1" w:tplc="C8167614">
      <w:start w:val="6"/>
      <w:numFmt w:val="decimal"/>
      <w:lvlText w:val="%2."/>
      <w:lvlJc w:val="left"/>
      <w:pPr>
        <w:ind w:left="1440" w:hanging="360"/>
      </w:pPr>
    </w:lvl>
    <w:lvl w:ilvl="2" w:tplc="6BCA9B2C">
      <w:start w:val="1"/>
      <w:numFmt w:val="lowerRoman"/>
      <w:lvlText w:val="%3."/>
      <w:lvlJc w:val="right"/>
      <w:pPr>
        <w:ind w:left="2160" w:hanging="180"/>
      </w:pPr>
    </w:lvl>
    <w:lvl w:ilvl="3" w:tplc="7A7ECB54">
      <w:start w:val="1"/>
      <w:numFmt w:val="decimal"/>
      <w:lvlText w:val="%4."/>
      <w:lvlJc w:val="left"/>
      <w:pPr>
        <w:ind w:left="2880" w:hanging="360"/>
      </w:pPr>
    </w:lvl>
    <w:lvl w:ilvl="4" w:tplc="DBD2AFEC">
      <w:start w:val="1"/>
      <w:numFmt w:val="lowerLetter"/>
      <w:lvlText w:val="%5."/>
      <w:lvlJc w:val="left"/>
      <w:pPr>
        <w:ind w:left="3600" w:hanging="360"/>
      </w:pPr>
    </w:lvl>
    <w:lvl w:ilvl="5" w:tplc="8DE61C9C">
      <w:start w:val="1"/>
      <w:numFmt w:val="lowerRoman"/>
      <w:lvlText w:val="%6."/>
      <w:lvlJc w:val="right"/>
      <w:pPr>
        <w:ind w:left="4320" w:hanging="180"/>
      </w:pPr>
    </w:lvl>
    <w:lvl w:ilvl="6" w:tplc="14C65964">
      <w:start w:val="1"/>
      <w:numFmt w:val="decimal"/>
      <w:lvlText w:val="%7."/>
      <w:lvlJc w:val="left"/>
      <w:pPr>
        <w:ind w:left="5040" w:hanging="360"/>
      </w:pPr>
    </w:lvl>
    <w:lvl w:ilvl="7" w:tplc="E076A810">
      <w:start w:val="1"/>
      <w:numFmt w:val="lowerLetter"/>
      <w:lvlText w:val="%8."/>
      <w:lvlJc w:val="left"/>
      <w:pPr>
        <w:ind w:left="5760" w:hanging="360"/>
      </w:pPr>
    </w:lvl>
    <w:lvl w:ilvl="8" w:tplc="1276A6B2">
      <w:start w:val="1"/>
      <w:numFmt w:val="lowerRoman"/>
      <w:lvlText w:val="%9."/>
      <w:lvlJc w:val="right"/>
      <w:pPr>
        <w:ind w:left="6480" w:hanging="180"/>
      </w:pPr>
    </w:lvl>
  </w:abstractNum>
  <w:abstractNum w:abstractNumId="62" w15:restartNumberingAfterBreak="0">
    <w:nsid w:val="6B5CAC62"/>
    <w:multiLevelType w:val="hybridMultilevel"/>
    <w:tmpl w:val="16E012FA"/>
    <w:lvl w:ilvl="0" w:tplc="5F581F26">
      <w:start w:val="1"/>
      <w:numFmt w:val="decimal"/>
      <w:lvlText w:val="%1."/>
      <w:lvlJc w:val="left"/>
      <w:pPr>
        <w:ind w:left="720" w:hanging="360"/>
      </w:pPr>
    </w:lvl>
    <w:lvl w:ilvl="1" w:tplc="7F068C74">
      <w:start w:val="4"/>
      <w:numFmt w:val="decimal"/>
      <w:lvlText w:val="%2."/>
      <w:lvlJc w:val="left"/>
      <w:pPr>
        <w:ind w:left="1440" w:hanging="360"/>
      </w:pPr>
    </w:lvl>
    <w:lvl w:ilvl="2" w:tplc="B450F084">
      <w:start w:val="1"/>
      <w:numFmt w:val="lowerRoman"/>
      <w:lvlText w:val="%3."/>
      <w:lvlJc w:val="right"/>
      <w:pPr>
        <w:ind w:left="2160" w:hanging="180"/>
      </w:pPr>
    </w:lvl>
    <w:lvl w:ilvl="3" w:tplc="8B46A06A">
      <w:start w:val="1"/>
      <w:numFmt w:val="decimal"/>
      <w:lvlText w:val="%4."/>
      <w:lvlJc w:val="left"/>
      <w:pPr>
        <w:ind w:left="2880" w:hanging="360"/>
      </w:pPr>
    </w:lvl>
    <w:lvl w:ilvl="4" w:tplc="77241602">
      <w:start w:val="1"/>
      <w:numFmt w:val="lowerLetter"/>
      <w:lvlText w:val="%5."/>
      <w:lvlJc w:val="left"/>
      <w:pPr>
        <w:ind w:left="3600" w:hanging="360"/>
      </w:pPr>
    </w:lvl>
    <w:lvl w:ilvl="5" w:tplc="B56803AA">
      <w:start w:val="1"/>
      <w:numFmt w:val="lowerRoman"/>
      <w:lvlText w:val="%6."/>
      <w:lvlJc w:val="right"/>
      <w:pPr>
        <w:ind w:left="4320" w:hanging="180"/>
      </w:pPr>
    </w:lvl>
    <w:lvl w:ilvl="6" w:tplc="CFDA912A">
      <w:start w:val="1"/>
      <w:numFmt w:val="decimal"/>
      <w:lvlText w:val="%7."/>
      <w:lvlJc w:val="left"/>
      <w:pPr>
        <w:ind w:left="5040" w:hanging="360"/>
      </w:pPr>
    </w:lvl>
    <w:lvl w:ilvl="7" w:tplc="7F8A6A74">
      <w:start w:val="1"/>
      <w:numFmt w:val="lowerLetter"/>
      <w:lvlText w:val="%8."/>
      <w:lvlJc w:val="left"/>
      <w:pPr>
        <w:ind w:left="5760" w:hanging="360"/>
      </w:pPr>
    </w:lvl>
    <w:lvl w:ilvl="8" w:tplc="58A656C8">
      <w:start w:val="1"/>
      <w:numFmt w:val="lowerRoman"/>
      <w:lvlText w:val="%9."/>
      <w:lvlJc w:val="right"/>
      <w:pPr>
        <w:ind w:left="6480" w:hanging="180"/>
      </w:pPr>
    </w:lvl>
  </w:abstractNum>
  <w:abstractNum w:abstractNumId="63" w15:restartNumberingAfterBreak="0">
    <w:nsid w:val="74EC539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5CE9455"/>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E6664DD"/>
    <w:multiLevelType w:val="multilevel"/>
    <w:tmpl w:val="9E5CABA8"/>
    <w:lvl w:ilvl="0">
      <w:start w:val="1"/>
      <w:numFmt w:val="bullet"/>
      <w:lvlText w:val="●"/>
      <w:lvlJc w:val="left"/>
      <w:pPr>
        <w:ind w:left="360" w:hanging="360"/>
      </w:pPr>
      <w:rPr>
        <w:rFonts w:ascii="Noto Sans Symbols" w:hAnsi="Noto Sans Symbol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834951300">
    <w:abstractNumId w:val="37"/>
  </w:num>
  <w:num w:numId="2" w16cid:durableId="239485001">
    <w:abstractNumId w:val="6"/>
  </w:num>
  <w:num w:numId="3" w16cid:durableId="960964604">
    <w:abstractNumId w:val="4"/>
  </w:num>
  <w:num w:numId="4" w16cid:durableId="1645045127">
    <w:abstractNumId w:val="53"/>
  </w:num>
  <w:num w:numId="5" w16cid:durableId="819418203">
    <w:abstractNumId w:val="49"/>
  </w:num>
  <w:num w:numId="6" w16cid:durableId="703289165">
    <w:abstractNumId w:val="28"/>
  </w:num>
  <w:num w:numId="7" w16cid:durableId="1395810382">
    <w:abstractNumId w:val="12"/>
  </w:num>
  <w:num w:numId="8" w16cid:durableId="547382353">
    <w:abstractNumId w:val="60"/>
  </w:num>
  <w:num w:numId="9" w16cid:durableId="1012336637">
    <w:abstractNumId w:val="39"/>
  </w:num>
  <w:num w:numId="10" w16cid:durableId="660426659">
    <w:abstractNumId w:val="16"/>
  </w:num>
  <w:num w:numId="11" w16cid:durableId="824667970">
    <w:abstractNumId w:val="14"/>
  </w:num>
  <w:num w:numId="12" w16cid:durableId="113184664">
    <w:abstractNumId w:val="23"/>
  </w:num>
  <w:num w:numId="13" w16cid:durableId="25177250">
    <w:abstractNumId w:val="2"/>
  </w:num>
  <w:num w:numId="14" w16cid:durableId="1708530671">
    <w:abstractNumId w:val="56"/>
  </w:num>
  <w:num w:numId="15" w16cid:durableId="436096824">
    <w:abstractNumId w:val="10"/>
  </w:num>
  <w:num w:numId="16" w16cid:durableId="693844705">
    <w:abstractNumId w:val="7"/>
  </w:num>
  <w:num w:numId="17" w16cid:durableId="1764573209">
    <w:abstractNumId w:val="19"/>
  </w:num>
  <w:num w:numId="18" w16cid:durableId="881744184">
    <w:abstractNumId w:val="24"/>
  </w:num>
  <w:num w:numId="19" w16cid:durableId="1267272563">
    <w:abstractNumId w:val="61"/>
  </w:num>
  <w:num w:numId="20" w16cid:durableId="2066559011">
    <w:abstractNumId w:val="41"/>
  </w:num>
  <w:num w:numId="21" w16cid:durableId="279380179">
    <w:abstractNumId w:val="62"/>
  </w:num>
  <w:num w:numId="22" w16cid:durableId="1054740310">
    <w:abstractNumId w:val="36"/>
  </w:num>
  <w:num w:numId="23" w16cid:durableId="1126656364">
    <w:abstractNumId w:val="52"/>
  </w:num>
  <w:num w:numId="24" w16cid:durableId="1295596924">
    <w:abstractNumId w:val="13"/>
  </w:num>
  <w:num w:numId="25" w16cid:durableId="1790315872">
    <w:abstractNumId w:val="40"/>
  </w:num>
  <w:num w:numId="26" w16cid:durableId="2018383199">
    <w:abstractNumId w:val="22"/>
  </w:num>
  <w:num w:numId="27" w16cid:durableId="1725789169">
    <w:abstractNumId w:val="48"/>
  </w:num>
  <w:num w:numId="28" w16cid:durableId="78991232">
    <w:abstractNumId w:val="38"/>
  </w:num>
  <w:num w:numId="29" w16cid:durableId="1082988302">
    <w:abstractNumId w:val="26"/>
  </w:num>
  <w:num w:numId="30" w16cid:durableId="1196774198">
    <w:abstractNumId w:val="46"/>
  </w:num>
  <w:num w:numId="31" w16cid:durableId="855770383">
    <w:abstractNumId w:val="54"/>
  </w:num>
  <w:num w:numId="32" w16cid:durableId="941258162">
    <w:abstractNumId w:val="45"/>
  </w:num>
  <w:num w:numId="33" w16cid:durableId="451556418">
    <w:abstractNumId w:val="65"/>
  </w:num>
  <w:num w:numId="34" w16cid:durableId="1684092255">
    <w:abstractNumId w:val="18"/>
  </w:num>
  <w:num w:numId="35" w16cid:durableId="360323864">
    <w:abstractNumId w:val="59"/>
  </w:num>
  <w:num w:numId="36" w16cid:durableId="1072582626">
    <w:abstractNumId w:val="64"/>
  </w:num>
  <w:num w:numId="37" w16cid:durableId="522939627">
    <w:abstractNumId w:val="55"/>
  </w:num>
  <w:num w:numId="38" w16cid:durableId="1750419249">
    <w:abstractNumId w:val="31"/>
  </w:num>
  <w:num w:numId="39" w16cid:durableId="938103345">
    <w:abstractNumId w:val="21"/>
  </w:num>
  <w:num w:numId="40" w16cid:durableId="1016688198">
    <w:abstractNumId w:val="20"/>
  </w:num>
  <w:num w:numId="41" w16cid:durableId="915241238">
    <w:abstractNumId w:val="0"/>
  </w:num>
  <w:num w:numId="42" w16cid:durableId="1654289968">
    <w:abstractNumId w:val="57"/>
  </w:num>
  <w:num w:numId="43" w16cid:durableId="1092244653">
    <w:abstractNumId w:val="51"/>
  </w:num>
  <w:num w:numId="44" w16cid:durableId="66222703">
    <w:abstractNumId w:val="8"/>
  </w:num>
  <w:num w:numId="45" w16cid:durableId="1172456415">
    <w:abstractNumId w:val="50"/>
  </w:num>
  <w:num w:numId="46" w16cid:durableId="1682734165">
    <w:abstractNumId w:val="35"/>
  </w:num>
  <w:num w:numId="47" w16cid:durableId="1096635526">
    <w:abstractNumId w:val="1"/>
  </w:num>
  <w:num w:numId="48" w16cid:durableId="1954747993">
    <w:abstractNumId w:val="43"/>
  </w:num>
  <w:num w:numId="49" w16cid:durableId="2057926310">
    <w:abstractNumId w:val="5"/>
  </w:num>
  <w:num w:numId="50" w16cid:durableId="2015914084">
    <w:abstractNumId w:val="44"/>
  </w:num>
  <w:num w:numId="51" w16cid:durableId="1100415244">
    <w:abstractNumId w:val="11"/>
  </w:num>
  <w:num w:numId="52" w16cid:durableId="604073092">
    <w:abstractNumId w:val="42"/>
  </w:num>
  <w:num w:numId="53" w16cid:durableId="1649477828">
    <w:abstractNumId w:val="27"/>
  </w:num>
  <w:num w:numId="54" w16cid:durableId="965965918">
    <w:abstractNumId w:val="30"/>
  </w:num>
  <w:num w:numId="55" w16cid:durableId="1155343468">
    <w:abstractNumId w:val="63"/>
  </w:num>
  <w:num w:numId="56" w16cid:durableId="413943441">
    <w:abstractNumId w:val="15"/>
  </w:num>
  <w:num w:numId="57" w16cid:durableId="1132401783">
    <w:abstractNumId w:val="34"/>
  </w:num>
  <w:num w:numId="58" w16cid:durableId="625309770">
    <w:abstractNumId w:val="17"/>
  </w:num>
  <w:num w:numId="59" w16cid:durableId="1251431301">
    <w:abstractNumId w:val="58"/>
  </w:num>
  <w:num w:numId="60" w16cid:durableId="272133229">
    <w:abstractNumId w:val="47"/>
  </w:num>
  <w:num w:numId="61" w16cid:durableId="1858344678">
    <w:abstractNumId w:val="9"/>
  </w:num>
  <w:num w:numId="62" w16cid:durableId="96369902">
    <w:abstractNumId w:val="25"/>
  </w:num>
  <w:num w:numId="63" w16cid:durableId="1574315210">
    <w:abstractNumId w:val="3"/>
  </w:num>
  <w:num w:numId="64" w16cid:durableId="1408454785">
    <w:abstractNumId w:val="29"/>
  </w:num>
  <w:num w:numId="65" w16cid:durableId="890459910">
    <w:abstractNumId w:val="32"/>
  </w:num>
  <w:num w:numId="66" w16cid:durableId="1504391473">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arin Petra Wallem">
    <w15:presenceInfo w15:providerId="AD" w15:userId="S::kwallem@udd.cl::c06b50ad-7f19-4e8c-a748-38516e9fc5bd"/>
  </w15:person>
  <w15:person w15:author="petra wallem stein">
    <w15:presenceInfo w15:providerId="Windows Live" w15:userId="80f8b5843d3707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440"/>
    <w:rsid w:val="00052761"/>
    <w:rsid w:val="00063741"/>
    <w:rsid w:val="0007CF60"/>
    <w:rsid w:val="00106D5C"/>
    <w:rsid w:val="001275E4"/>
    <w:rsid w:val="00168B70"/>
    <w:rsid w:val="0016BCB5"/>
    <w:rsid w:val="00173B18"/>
    <w:rsid w:val="001800FE"/>
    <w:rsid w:val="001846DE"/>
    <w:rsid w:val="00184D40"/>
    <w:rsid w:val="001DCC94"/>
    <w:rsid w:val="001E1F5D"/>
    <w:rsid w:val="0020B763"/>
    <w:rsid w:val="002CD463"/>
    <w:rsid w:val="002DE48C"/>
    <w:rsid w:val="00306DCD"/>
    <w:rsid w:val="00337DA1"/>
    <w:rsid w:val="0033B857"/>
    <w:rsid w:val="003432A3"/>
    <w:rsid w:val="00387E17"/>
    <w:rsid w:val="003B4D10"/>
    <w:rsid w:val="00432402"/>
    <w:rsid w:val="00453440"/>
    <w:rsid w:val="00476B15"/>
    <w:rsid w:val="00492EB5"/>
    <w:rsid w:val="004976A4"/>
    <w:rsid w:val="0055668D"/>
    <w:rsid w:val="00563483"/>
    <w:rsid w:val="005A0AB2"/>
    <w:rsid w:val="005B73EB"/>
    <w:rsid w:val="005C324C"/>
    <w:rsid w:val="005F6F3C"/>
    <w:rsid w:val="00612D8A"/>
    <w:rsid w:val="006328A8"/>
    <w:rsid w:val="006E40F3"/>
    <w:rsid w:val="00712A1F"/>
    <w:rsid w:val="00728A28"/>
    <w:rsid w:val="0072E33D"/>
    <w:rsid w:val="007434B7"/>
    <w:rsid w:val="00777791"/>
    <w:rsid w:val="007786C6"/>
    <w:rsid w:val="007A1630"/>
    <w:rsid w:val="007A216A"/>
    <w:rsid w:val="008074FC"/>
    <w:rsid w:val="008295C3"/>
    <w:rsid w:val="00883706"/>
    <w:rsid w:val="00886F89"/>
    <w:rsid w:val="008B4C27"/>
    <w:rsid w:val="008B590B"/>
    <w:rsid w:val="008B9402"/>
    <w:rsid w:val="008D6267"/>
    <w:rsid w:val="008E3119"/>
    <w:rsid w:val="008F28E6"/>
    <w:rsid w:val="0092E212"/>
    <w:rsid w:val="00974E43"/>
    <w:rsid w:val="009B345F"/>
    <w:rsid w:val="00A2AFEB"/>
    <w:rsid w:val="00A32C57"/>
    <w:rsid w:val="00A352F5"/>
    <w:rsid w:val="00A860F1"/>
    <w:rsid w:val="00AA3065"/>
    <w:rsid w:val="00AC0A37"/>
    <w:rsid w:val="00AD6919"/>
    <w:rsid w:val="00AEB08E"/>
    <w:rsid w:val="00B159CA"/>
    <w:rsid w:val="00B95211"/>
    <w:rsid w:val="00BA1EF4"/>
    <w:rsid w:val="00BB00F4"/>
    <w:rsid w:val="00BD07B2"/>
    <w:rsid w:val="00C543B2"/>
    <w:rsid w:val="00C61293"/>
    <w:rsid w:val="00C6F1AE"/>
    <w:rsid w:val="00C74D98"/>
    <w:rsid w:val="00C75197"/>
    <w:rsid w:val="00D30197"/>
    <w:rsid w:val="00D61BC1"/>
    <w:rsid w:val="00D77AED"/>
    <w:rsid w:val="00DF764B"/>
    <w:rsid w:val="00E02AAD"/>
    <w:rsid w:val="00E1A600"/>
    <w:rsid w:val="00E1FE2F"/>
    <w:rsid w:val="00E570C1"/>
    <w:rsid w:val="00E57582"/>
    <w:rsid w:val="00E61AB0"/>
    <w:rsid w:val="00E81A73"/>
    <w:rsid w:val="00E9278F"/>
    <w:rsid w:val="00EB4EBD"/>
    <w:rsid w:val="00EFFC86"/>
    <w:rsid w:val="00F3CE5E"/>
    <w:rsid w:val="00FB1C5C"/>
    <w:rsid w:val="00FD4891"/>
    <w:rsid w:val="00FF6606"/>
    <w:rsid w:val="0101F3D8"/>
    <w:rsid w:val="01082C6C"/>
    <w:rsid w:val="01108EC5"/>
    <w:rsid w:val="011A7509"/>
    <w:rsid w:val="012EE5D5"/>
    <w:rsid w:val="013E9A36"/>
    <w:rsid w:val="0153AA49"/>
    <w:rsid w:val="01665007"/>
    <w:rsid w:val="016A45A2"/>
    <w:rsid w:val="016B1ACE"/>
    <w:rsid w:val="016CE7E3"/>
    <w:rsid w:val="017AD0F5"/>
    <w:rsid w:val="0185EEF6"/>
    <w:rsid w:val="018A5970"/>
    <w:rsid w:val="018A9EFE"/>
    <w:rsid w:val="018B0C68"/>
    <w:rsid w:val="019176EC"/>
    <w:rsid w:val="0191EDAA"/>
    <w:rsid w:val="019B7213"/>
    <w:rsid w:val="01B01B97"/>
    <w:rsid w:val="01B0FB25"/>
    <w:rsid w:val="01BA8098"/>
    <w:rsid w:val="01C452AA"/>
    <w:rsid w:val="01CACA2B"/>
    <w:rsid w:val="01D07B27"/>
    <w:rsid w:val="01DCD578"/>
    <w:rsid w:val="01E3B779"/>
    <w:rsid w:val="01E5F330"/>
    <w:rsid w:val="01EF6662"/>
    <w:rsid w:val="01F1028C"/>
    <w:rsid w:val="01F61417"/>
    <w:rsid w:val="020A0B20"/>
    <w:rsid w:val="020C5A82"/>
    <w:rsid w:val="02115B47"/>
    <w:rsid w:val="02148CC2"/>
    <w:rsid w:val="022820D7"/>
    <w:rsid w:val="023C7195"/>
    <w:rsid w:val="0241EF18"/>
    <w:rsid w:val="02434D4A"/>
    <w:rsid w:val="024E8B0E"/>
    <w:rsid w:val="024F3446"/>
    <w:rsid w:val="02599AB6"/>
    <w:rsid w:val="027B3E4E"/>
    <w:rsid w:val="02853E64"/>
    <w:rsid w:val="02913F56"/>
    <w:rsid w:val="02930BC4"/>
    <w:rsid w:val="02A9CEA3"/>
    <w:rsid w:val="02B27309"/>
    <w:rsid w:val="02D2F444"/>
    <w:rsid w:val="02D5DC5D"/>
    <w:rsid w:val="02D93639"/>
    <w:rsid w:val="02EA6479"/>
    <w:rsid w:val="02EE09B8"/>
    <w:rsid w:val="02EF9283"/>
    <w:rsid w:val="03010BA6"/>
    <w:rsid w:val="0302D010"/>
    <w:rsid w:val="0306DC3D"/>
    <w:rsid w:val="030B233E"/>
    <w:rsid w:val="030C436A"/>
    <w:rsid w:val="030D11D9"/>
    <w:rsid w:val="030EF1EA"/>
    <w:rsid w:val="0318584F"/>
    <w:rsid w:val="03197769"/>
    <w:rsid w:val="0326DF4A"/>
    <w:rsid w:val="03396531"/>
    <w:rsid w:val="033F3F2F"/>
    <w:rsid w:val="03481048"/>
    <w:rsid w:val="036586D5"/>
    <w:rsid w:val="0367F69E"/>
    <w:rsid w:val="0371B765"/>
    <w:rsid w:val="0374D80C"/>
    <w:rsid w:val="037819EC"/>
    <w:rsid w:val="03AB6B06"/>
    <w:rsid w:val="03AE65D8"/>
    <w:rsid w:val="03AE847F"/>
    <w:rsid w:val="03B02FF4"/>
    <w:rsid w:val="03B3A55B"/>
    <w:rsid w:val="03C23041"/>
    <w:rsid w:val="03C23748"/>
    <w:rsid w:val="03C37B72"/>
    <w:rsid w:val="03D5D4FA"/>
    <w:rsid w:val="03E4D657"/>
    <w:rsid w:val="03ED10B3"/>
    <w:rsid w:val="03F78D26"/>
    <w:rsid w:val="03FEB6F0"/>
    <w:rsid w:val="04001C30"/>
    <w:rsid w:val="04074418"/>
    <w:rsid w:val="0413F342"/>
    <w:rsid w:val="041B200C"/>
    <w:rsid w:val="04268047"/>
    <w:rsid w:val="0436D708"/>
    <w:rsid w:val="043B9698"/>
    <w:rsid w:val="043EFE03"/>
    <w:rsid w:val="0441F19B"/>
    <w:rsid w:val="044E1CA1"/>
    <w:rsid w:val="045181DD"/>
    <w:rsid w:val="046122F9"/>
    <w:rsid w:val="04653132"/>
    <w:rsid w:val="0465EAC2"/>
    <w:rsid w:val="0466167E"/>
    <w:rsid w:val="046D645B"/>
    <w:rsid w:val="0475476B"/>
    <w:rsid w:val="047FFEB6"/>
    <w:rsid w:val="0481B820"/>
    <w:rsid w:val="048ABAE0"/>
    <w:rsid w:val="0499E4DA"/>
    <w:rsid w:val="049A272B"/>
    <w:rsid w:val="049CDAC9"/>
    <w:rsid w:val="04AF9CDB"/>
    <w:rsid w:val="04B868DB"/>
    <w:rsid w:val="04C48F93"/>
    <w:rsid w:val="04DEA275"/>
    <w:rsid w:val="04EAD086"/>
    <w:rsid w:val="04EB4D91"/>
    <w:rsid w:val="04ED7597"/>
    <w:rsid w:val="04FA2868"/>
    <w:rsid w:val="04FCD873"/>
    <w:rsid w:val="05017C16"/>
    <w:rsid w:val="0501959C"/>
    <w:rsid w:val="051461D9"/>
    <w:rsid w:val="0522E551"/>
    <w:rsid w:val="052BE8A3"/>
    <w:rsid w:val="052C4A3C"/>
    <w:rsid w:val="052E36D5"/>
    <w:rsid w:val="0536EB5E"/>
    <w:rsid w:val="053D8C76"/>
    <w:rsid w:val="053F74BE"/>
    <w:rsid w:val="0540E5E5"/>
    <w:rsid w:val="05420032"/>
    <w:rsid w:val="0544A995"/>
    <w:rsid w:val="054EB3DC"/>
    <w:rsid w:val="05515D2C"/>
    <w:rsid w:val="05561EEB"/>
    <w:rsid w:val="055D08BD"/>
    <w:rsid w:val="055F9CE5"/>
    <w:rsid w:val="05626268"/>
    <w:rsid w:val="056F7B94"/>
    <w:rsid w:val="0571D16D"/>
    <w:rsid w:val="05895A65"/>
    <w:rsid w:val="058C2B53"/>
    <w:rsid w:val="05A48348"/>
    <w:rsid w:val="05AC27C6"/>
    <w:rsid w:val="05AE28BC"/>
    <w:rsid w:val="05BA0253"/>
    <w:rsid w:val="05BDBA90"/>
    <w:rsid w:val="05C83C26"/>
    <w:rsid w:val="05CDEA36"/>
    <w:rsid w:val="05CE293E"/>
    <w:rsid w:val="05DA6E02"/>
    <w:rsid w:val="05DE41B1"/>
    <w:rsid w:val="05E7B725"/>
    <w:rsid w:val="05FD07A1"/>
    <w:rsid w:val="0604F612"/>
    <w:rsid w:val="061C32E8"/>
    <w:rsid w:val="06238587"/>
    <w:rsid w:val="062C8ABB"/>
    <w:rsid w:val="0632CF15"/>
    <w:rsid w:val="0643E4AA"/>
    <w:rsid w:val="06523EA5"/>
    <w:rsid w:val="06624D62"/>
    <w:rsid w:val="06639BB7"/>
    <w:rsid w:val="0665060F"/>
    <w:rsid w:val="0668A808"/>
    <w:rsid w:val="0675411A"/>
    <w:rsid w:val="06879921"/>
    <w:rsid w:val="068CC78C"/>
    <w:rsid w:val="06A6CB0F"/>
    <w:rsid w:val="06AD6E03"/>
    <w:rsid w:val="06AE9C4F"/>
    <w:rsid w:val="06B18403"/>
    <w:rsid w:val="06B49C9A"/>
    <w:rsid w:val="06B9C943"/>
    <w:rsid w:val="06BA5418"/>
    <w:rsid w:val="06C09437"/>
    <w:rsid w:val="06C320B2"/>
    <w:rsid w:val="06D65A2E"/>
    <w:rsid w:val="06D7E70D"/>
    <w:rsid w:val="06D9A42B"/>
    <w:rsid w:val="06EB3B52"/>
    <w:rsid w:val="06F27AE3"/>
    <w:rsid w:val="06F4E064"/>
    <w:rsid w:val="06F645D6"/>
    <w:rsid w:val="06F9F406"/>
    <w:rsid w:val="070834A6"/>
    <w:rsid w:val="07092A23"/>
    <w:rsid w:val="071A70F6"/>
    <w:rsid w:val="073558F7"/>
    <w:rsid w:val="073D9616"/>
    <w:rsid w:val="0746B522"/>
    <w:rsid w:val="074941E0"/>
    <w:rsid w:val="074E8321"/>
    <w:rsid w:val="074ED824"/>
    <w:rsid w:val="074F5080"/>
    <w:rsid w:val="07503C2D"/>
    <w:rsid w:val="076019B7"/>
    <w:rsid w:val="076202D6"/>
    <w:rsid w:val="076E383E"/>
    <w:rsid w:val="07822CB3"/>
    <w:rsid w:val="078EFC86"/>
    <w:rsid w:val="078F04CC"/>
    <w:rsid w:val="0791CA4B"/>
    <w:rsid w:val="07A629C5"/>
    <w:rsid w:val="07A6DFFE"/>
    <w:rsid w:val="07A85803"/>
    <w:rsid w:val="07A99AF2"/>
    <w:rsid w:val="07AFAEC7"/>
    <w:rsid w:val="07B28BAE"/>
    <w:rsid w:val="07C976D5"/>
    <w:rsid w:val="07C9A00D"/>
    <w:rsid w:val="07E05F24"/>
    <w:rsid w:val="07E692BC"/>
    <w:rsid w:val="07F8F386"/>
    <w:rsid w:val="0805DD7F"/>
    <w:rsid w:val="0809C8FF"/>
    <w:rsid w:val="080D2F14"/>
    <w:rsid w:val="081C47EA"/>
    <w:rsid w:val="082139A9"/>
    <w:rsid w:val="08214636"/>
    <w:rsid w:val="08269A35"/>
    <w:rsid w:val="0826B89A"/>
    <w:rsid w:val="0832253D"/>
    <w:rsid w:val="08346007"/>
    <w:rsid w:val="0836FF73"/>
    <w:rsid w:val="0845DFD4"/>
    <w:rsid w:val="08621EBF"/>
    <w:rsid w:val="08632D14"/>
    <w:rsid w:val="086859CC"/>
    <w:rsid w:val="0868696C"/>
    <w:rsid w:val="086EBBE4"/>
    <w:rsid w:val="0890A6EF"/>
    <w:rsid w:val="0894DC7E"/>
    <w:rsid w:val="08A34C79"/>
    <w:rsid w:val="08B2E4CB"/>
    <w:rsid w:val="08B304F3"/>
    <w:rsid w:val="08B9476F"/>
    <w:rsid w:val="08C443AC"/>
    <w:rsid w:val="08C6DD93"/>
    <w:rsid w:val="08C7F7C0"/>
    <w:rsid w:val="08DCDF29"/>
    <w:rsid w:val="08E7A430"/>
    <w:rsid w:val="08EA7C74"/>
    <w:rsid w:val="08EB3314"/>
    <w:rsid w:val="08F5DF49"/>
    <w:rsid w:val="08FD17BC"/>
    <w:rsid w:val="0912FAFD"/>
    <w:rsid w:val="091A9F4A"/>
    <w:rsid w:val="0921F262"/>
    <w:rsid w:val="092227CA"/>
    <w:rsid w:val="092A8C1A"/>
    <w:rsid w:val="093B2A8B"/>
    <w:rsid w:val="094DF5EA"/>
    <w:rsid w:val="0956F665"/>
    <w:rsid w:val="0959E1FC"/>
    <w:rsid w:val="095C76AF"/>
    <w:rsid w:val="0960050E"/>
    <w:rsid w:val="096B9289"/>
    <w:rsid w:val="0971AF35"/>
    <w:rsid w:val="09837A7F"/>
    <w:rsid w:val="0984B5CB"/>
    <w:rsid w:val="09861A2D"/>
    <w:rsid w:val="099D2312"/>
    <w:rsid w:val="09B2A7BC"/>
    <w:rsid w:val="09BC1E52"/>
    <w:rsid w:val="09D31CD1"/>
    <w:rsid w:val="09D89FC0"/>
    <w:rsid w:val="09DB1778"/>
    <w:rsid w:val="09DC8B34"/>
    <w:rsid w:val="09E2DB18"/>
    <w:rsid w:val="09ECAED1"/>
    <w:rsid w:val="09EDF80E"/>
    <w:rsid w:val="09FD6754"/>
    <w:rsid w:val="09FF7FF4"/>
    <w:rsid w:val="0A08CC54"/>
    <w:rsid w:val="0A1945E4"/>
    <w:rsid w:val="0A19B3E9"/>
    <w:rsid w:val="0A21828F"/>
    <w:rsid w:val="0A339CD0"/>
    <w:rsid w:val="0A3A3777"/>
    <w:rsid w:val="0A3FB50E"/>
    <w:rsid w:val="0A481C62"/>
    <w:rsid w:val="0A50711E"/>
    <w:rsid w:val="0A6C82B8"/>
    <w:rsid w:val="0A7A72D9"/>
    <w:rsid w:val="0A8209DA"/>
    <w:rsid w:val="0A98EF59"/>
    <w:rsid w:val="0AAC6E08"/>
    <w:rsid w:val="0AC1584C"/>
    <w:rsid w:val="0AC594CF"/>
    <w:rsid w:val="0AC7A5C7"/>
    <w:rsid w:val="0ACBC8C4"/>
    <w:rsid w:val="0AD81FF8"/>
    <w:rsid w:val="0ADD43CD"/>
    <w:rsid w:val="0ADFE1D8"/>
    <w:rsid w:val="0AEB80AD"/>
    <w:rsid w:val="0AEBF97B"/>
    <w:rsid w:val="0AECD046"/>
    <w:rsid w:val="0AF1BA94"/>
    <w:rsid w:val="0AF8F844"/>
    <w:rsid w:val="0AFBF568"/>
    <w:rsid w:val="0AFD25B2"/>
    <w:rsid w:val="0B07780B"/>
    <w:rsid w:val="0B149E7F"/>
    <w:rsid w:val="0B163808"/>
    <w:rsid w:val="0B183A34"/>
    <w:rsid w:val="0B2095C5"/>
    <w:rsid w:val="0B2A7F7A"/>
    <w:rsid w:val="0B32DD46"/>
    <w:rsid w:val="0B37F3BD"/>
    <w:rsid w:val="0B3C2826"/>
    <w:rsid w:val="0B44E025"/>
    <w:rsid w:val="0B578E0B"/>
    <w:rsid w:val="0B595777"/>
    <w:rsid w:val="0B5D117F"/>
    <w:rsid w:val="0B5DEA14"/>
    <w:rsid w:val="0B64FA76"/>
    <w:rsid w:val="0B65F05F"/>
    <w:rsid w:val="0B6A0E71"/>
    <w:rsid w:val="0B798E6E"/>
    <w:rsid w:val="0B8450AC"/>
    <w:rsid w:val="0B853286"/>
    <w:rsid w:val="0B960C9A"/>
    <w:rsid w:val="0B9A0058"/>
    <w:rsid w:val="0BA7F290"/>
    <w:rsid w:val="0BB64ED3"/>
    <w:rsid w:val="0BE7D913"/>
    <w:rsid w:val="0BEAFA3A"/>
    <w:rsid w:val="0BFF82AB"/>
    <w:rsid w:val="0C100A11"/>
    <w:rsid w:val="0C1178B0"/>
    <w:rsid w:val="0C11B409"/>
    <w:rsid w:val="0C161EE9"/>
    <w:rsid w:val="0C17B90F"/>
    <w:rsid w:val="0C2823C7"/>
    <w:rsid w:val="0C29FBD1"/>
    <w:rsid w:val="0C4862F5"/>
    <w:rsid w:val="0C4B8940"/>
    <w:rsid w:val="0C4F95A3"/>
    <w:rsid w:val="0C54C1EF"/>
    <w:rsid w:val="0C557C44"/>
    <w:rsid w:val="0C603D5C"/>
    <w:rsid w:val="0C6A3833"/>
    <w:rsid w:val="0C758C3E"/>
    <w:rsid w:val="0C79F4BE"/>
    <w:rsid w:val="0C7DBFFC"/>
    <w:rsid w:val="0C8175B2"/>
    <w:rsid w:val="0C81AF93"/>
    <w:rsid w:val="0C98ED15"/>
    <w:rsid w:val="0C9C264D"/>
    <w:rsid w:val="0CA27E50"/>
    <w:rsid w:val="0CA83B75"/>
    <w:rsid w:val="0CAB49B8"/>
    <w:rsid w:val="0CB0BCB4"/>
    <w:rsid w:val="0CCC9E6F"/>
    <w:rsid w:val="0CCF14F1"/>
    <w:rsid w:val="0CCF480A"/>
    <w:rsid w:val="0CD48EFC"/>
    <w:rsid w:val="0CDC422C"/>
    <w:rsid w:val="0CE04DEA"/>
    <w:rsid w:val="0CF39C7C"/>
    <w:rsid w:val="0D066D5C"/>
    <w:rsid w:val="0D123AF5"/>
    <w:rsid w:val="0D15CF60"/>
    <w:rsid w:val="0D19C3BE"/>
    <w:rsid w:val="0D1F28E3"/>
    <w:rsid w:val="0D2A97C8"/>
    <w:rsid w:val="0D2C0DEE"/>
    <w:rsid w:val="0D31C687"/>
    <w:rsid w:val="0D357E36"/>
    <w:rsid w:val="0D4EB45F"/>
    <w:rsid w:val="0D5B6966"/>
    <w:rsid w:val="0D645E0F"/>
    <w:rsid w:val="0D77F812"/>
    <w:rsid w:val="0D845FCA"/>
    <w:rsid w:val="0D88E227"/>
    <w:rsid w:val="0D897BE2"/>
    <w:rsid w:val="0D928A74"/>
    <w:rsid w:val="0D9343D9"/>
    <w:rsid w:val="0D95CCB6"/>
    <w:rsid w:val="0D9D5C99"/>
    <w:rsid w:val="0DAA0408"/>
    <w:rsid w:val="0DAC1C47"/>
    <w:rsid w:val="0DAC4B9D"/>
    <w:rsid w:val="0DB42912"/>
    <w:rsid w:val="0DC7FB21"/>
    <w:rsid w:val="0DD96B3A"/>
    <w:rsid w:val="0DDFE541"/>
    <w:rsid w:val="0DE19D14"/>
    <w:rsid w:val="0DE4E5EB"/>
    <w:rsid w:val="0DE666E4"/>
    <w:rsid w:val="0DEBA98B"/>
    <w:rsid w:val="0DF3C476"/>
    <w:rsid w:val="0DFACF8F"/>
    <w:rsid w:val="0DFD044D"/>
    <w:rsid w:val="0E049A63"/>
    <w:rsid w:val="0E0879D7"/>
    <w:rsid w:val="0E0C3183"/>
    <w:rsid w:val="0E131B3D"/>
    <w:rsid w:val="0E358BE9"/>
    <w:rsid w:val="0E37DBC3"/>
    <w:rsid w:val="0E3EC16D"/>
    <w:rsid w:val="0E458FD2"/>
    <w:rsid w:val="0E49F36D"/>
    <w:rsid w:val="0E4FD536"/>
    <w:rsid w:val="0E54B726"/>
    <w:rsid w:val="0E795472"/>
    <w:rsid w:val="0EA2B9AC"/>
    <w:rsid w:val="0EAB46B3"/>
    <w:rsid w:val="0EBD34F7"/>
    <w:rsid w:val="0ED5068F"/>
    <w:rsid w:val="0EDBAE01"/>
    <w:rsid w:val="0EDD3FC7"/>
    <w:rsid w:val="0EE543FD"/>
    <w:rsid w:val="0EF03D67"/>
    <w:rsid w:val="0EF1D3DC"/>
    <w:rsid w:val="0EFF5D5E"/>
    <w:rsid w:val="0F071859"/>
    <w:rsid w:val="0F1BA8CC"/>
    <w:rsid w:val="0F1EA4A5"/>
    <w:rsid w:val="0F25E173"/>
    <w:rsid w:val="0F2AF491"/>
    <w:rsid w:val="0F2E2539"/>
    <w:rsid w:val="0F2E9938"/>
    <w:rsid w:val="0F3C3DA4"/>
    <w:rsid w:val="0F582BE7"/>
    <w:rsid w:val="0F6380FD"/>
    <w:rsid w:val="0F6F8992"/>
    <w:rsid w:val="0F7C6F01"/>
    <w:rsid w:val="0F7DA328"/>
    <w:rsid w:val="0F858A15"/>
    <w:rsid w:val="0F8ACE4E"/>
    <w:rsid w:val="0F999555"/>
    <w:rsid w:val="0F9DCAF4"/>
    <w:rsid w:val="0FA12AAE"/>
    <w:rsid w:val="0FA2C6BB"/>
    <w:rsid w:val="0FB250A1"/>
    <w:rsid w:val="0FCC22A7"/>
    <w:rsid w:val="0FD07CF9"/>
    <w:rsid w:val="0FD7E507"/>
    <w:rsid w:val="0FD9BE1F"/>
    <w:rsid w:val="0FDD4824"/>
    <w:rsid w:val="0FDDB74B"/>
    <w:rsid w:val="0FF2284B"/>
    <w:rsid w:val="0FF308B9"/>
    <w:rsid w:val="0FF520DD"/>
    <w:rsid w:val="0FF5ACFF"/>
    <w:rsid w:val="0FFE5BFA"/>
    <w:rsid w:val="1002E901"/>
    <w:rsid w:val="10084C18"/>
    <w:rsid w:val="100AF4CF"/>
    <w:rsid w:val="100DA7F6"/>
    <w:rsid w:val="1017E0F9"/>
    <w:rsid w:val="101F90E1"/>
    <w:rsid w:val="10205D74"/>
    <w:rsid w:val="10294034"/>
    <w:rsid w:val="10313106"/>
    <w:rsid w:val="103B35F2"/>
    <w:rsid w:val="1041F299"/>
    <w:rsid w:val="10459E96"/>
    <w:rsid w:val="1046FAD1"/>
    <w:rsid w:val="104940CD"/>
    <w:rsid w:val="104BB23C"/>
    <w:rsid w:val="104E4F17"/>
    <w:rsid w:val="104F8FBD"/>
    <w:rsid w:val="105811EB"/>
    <w:rsid w:val="105D967D"/>
    <w:rsid w:val="1066CAE9"/>
    <w:rsid w:val="1067BA83"/>
    <w:rsid w:val="106D6E5C"/>
    <w:rsid w:val="107B8770"/>
    <w:rsid w:val="1083D88A"/>
    <w:rsid w:val="108F61F6"/>
    <w:rsid w:val="1093A73A"/>
    <w:rsid w:val="1094325B"/>
    <w:rsid w:val="10A30D98"/>
    <w:rsid w:val="10A8ADF6"/>
    <w:rsid w:val="10AA39F1"/>
    <w:rsid w:val="10AB1134"/>
    <w:rsid w:val="10ACFB58"/>
    <w:rsid w:val="10B2FC77"/>
    <w:rsid w:val="10B81BC2"/>
    <w:rsid w:val="10B82D29"/>
    <w:rsid w:val="10BA628F"/>
    <w:rsid w:val="10CCA7DD"/>
    <w:rsid w:val="10D3B6AE"/>
    <w:rsid w:val="10D8CB0D"/>
    <w:rsid w:val="10E102CC"/>
    <w:rsid w:val="10E1224C"/>
    <w:rsid w:val="10E1C5AE"/>
    <w:rsid w:val="10E320FB"/>
    <w:rsid w:val="10E96EAC"/>
    <w:rsid w:val="10EB4174"/>
    <w:rsid w:val="10F5A900"/>
    <w:rsid w:val="10FA3F73"/>
    <w:rsid w:val="10FA54D1"/>
    <w:rsid w:val="11026701"/>
    <w:rsid w:val="110A4486"/>
    <w:rsid w:val="11183020"/>
    <w:rsid w:val="111CC5F1"/>
    <w:rsid w:val="112A3013"/>
    <w:rsid w:val="112CDB28"/>
    <w:rsid w:val="113BBF4E"/>
    <w:rsid w:val="113D00EC"/>
    <w:rsid w:val="114E678D"/>
    <w:rsid w:val="11651752"/>
    <w:rsid w:val="116522AB"/>
    <w:rsid w:val="1175BA5C"/>
    <w:rsid w:val="117910D4"/>
    <w:rsid w:val="118B4E08"/>
    <w:rsid w:val="118BD078"/>
    <w:rsid w:val="1194CF11"/>
    <w:rsid w:val="11951C0B"/>
    <w:rsid w:val="1198D040"/>
    <w:rsid w:val="119C20DA"/>
    <w:rsid w:val="11A86C23"/>
    <w:rsid w:val="11B7A3F2"/>
    <w:rsid w:val="11CDF51A"/>
    <w:rsid w:val="11D3F9D1"/>
    <w:rsid w:val="11DB1578"/>
    <w:rsid w:val="11DEB017"/>
    <w:rsid w:val="11F26A8D"/>
    <w:rsid w:val="1200954A"/>
    <w:rsid w:val="1206FDB2"/>
    <w:rsid w:val="1208D70D"/>
    <w:rsid w:val="120B147B"/>
    <w:rsid w:val="1213B98B"/>
    <w:rsid w:val="121D05DC"/>
    <w:rsid w:val="121F25D3"/>
    <w:rsid w:val="122EAC95"/>
    <w:rsid w:val="122F3F86"/>
    <w:rsid w:val="122FA4EE"/>
    <w:rsid w:val="123DF7E5"/>
    <w:rsid w:val="12480F09"/>
    <w:rsid w:val="1268D06B"/>
    <w:rsid w:val="127C5390"/>
    <w:rsid w:val="127CC9BB"/>
    <w:rsid w:val="12832266"/>
    <w:rsid w:val="1287930E"/>
    <w:rsid w:val="128FB78A"/>
    <w:rsid w:val="129A0963"/>
    <w:rsid w:val="129B34A5"/>
    <w:rsid w:val="12AB08E7"/>
    <w:rsid w:val="12AD187C"/>
    <w:rsid w:val="12B55D28"/>
    <w:rsid w:val="12C6BBB6"/>
    <w:rsid w:val="12D0FF16"/>
    <w:rsid w:val="12D1D3CC"/>
    <w:rsid w:val="12D92CA9"/>
    <w:rsid w:val="12E83118"/>
    <w:rsid w:val="12E8FF4C"/>
    <w:rsid w:val="12F1D875"/>
    <w:rsid w:val="12F92B01"/>
    <w:rsid w:val="1328A51B"/>
    <w:rsid w:val="1328BF21"/>
    <w:rsid w:val="132CE9C2"/>
    <w:rsid w:val="133A2422"/>
    <w:rsid w:val="133DE7E9"/>
    <w:rsid w:val="133E05FF"/>
    <w:rsid w:val="1344A981"/>
    <w:rsid w:val="13578BC8"/>
    <w:rsid w:val="136155B0"/>
    <w:rsid w:val="13629CEB"/>
    <w:rsid w:val="1365E5B6"/>
    <w:rsid w:val="137CA0B4"/>
    <w:rsid w:val="13852787"/>
    <w:rsid w:val="138AE5ED"/>
    <w:rsid w:val="138FF029"/>
    <w:rsid w:val="13901CF1"/>
    <w:rsid w:val="1391FE69"/>
    <w:rsid w:val="13946660"/>
    <w:rsid w:val="13959289"/>
    <w:rsid w:val="13A6ECFE"/>
    <w:rsid w:val="13BFEFA4"/>
    <w:rsid w:val="13C80774"/>
    <w:rsid w:val="13DA0A44"/>
    <w:rsid w:val="13E36040"/>
    <w:rsid w:val="13EB2A0A"/>
    <w:rsid w:val="13F19921"/>
    <w:rsid w:val="13FA46B0"/>
    <w:rsid w:val="13FDE30F"/>
    <w:rsid w:val="14016710"/>
    <w:rsid w:val="1409CBE9"/>
    <w:rsid w:val="140D2E43"/>
    <w:rsid w:val="140E6195"/>
    <w:rsid w:val="14136406"/>
    <w:rsid w:val="1425A1E8"/>
    <w:rsid w:val="1438E45B"/>
    <w:rsid w:val="143E0131"/>
    <w:rsid w:val="14464DD6"/>
    <w:rsid w:val="144888BB"/>
    <w:rsid w:val="144B0879"/>
    <w:rsid w:val="144B66D6"/>
    <w:rsid w:val="1452DA29"/>
    <w:rsid w:val="146B5A88"/>
    <w:rsid w:val="1473CCB4"/>
    <w:rsid w:val="14760246"/>
    <w:rsid w:val="14768D76"/>
    <w:rsid w:val="147A11B8"/>
    <w:rsid w:val="148D0B74"/>
    <w:rsid w:val="148FADCF"/>
    <w:rsid w:val="14945FB7"/>
    <w:rsid w:val="14A13649"/>
    <w:rsid w:val="14A43AD5"/>
    <w:rsid w:val="14AAF660"/>
    <w:rsid w:val="14B66AA9"/>
    <w:rsid w:val="14B6748A"/>
    <w:rsid w:val="14C0736D"/>
    <w:rsid w:val="14C3207F"/>
    <w:rsid w:val="14CBA282"/>
    <w:rsid w:val="14CD797F"/>
    <w:rsid w:val="14DF055F"/>
    <w:rsid w:val="14E018C6"/>
    <w:rsid w:val="14E18444"/>
    <w:rsid w:val="14EC712E"/>
    <w:rsid w:val="14EEEC63"/>
    <w:rsid w:val="14F005FE"/>
    <w:rsid w:val="14F21B58"/>
    <w:rsid w:val="14F52F55"/>
    <w:rsid w:val="14FDBE01"/>
    <w:rsid w:val="15022311"/>
    <w:rsid w:val="1505C169"/>
    <w:rsid w:val="1507EEC8"/>
    <w:rsid w:val="15089873"/>
    <w:rsid w:val="150A6199"/>
    <w:rsid w:val="1511D53B"/>
    <w:rsid w:val="1519D3B7"/>
    <w:rsid w:val="151E3910"/>
    <w:rsid w:val="152075CC"/>
    <w:rsid w:val="152545D3"/>
    <w:rsid w:val="154F1D33"/>
    <w:rsid w:val="1550CA2F"/>
    <w:rsid w:val="1553DDFA"/>
    <w:rsid w:val="1556659A"/>
    <w:rsid w:val="155FA244"/>
    <w:rsid w:val="15652F96"/>
    <w:rsid w:val="1577BA50"/>
    <w:rsid w:val="157C95AC"/>
    <w:rsid w:val="15840245"/>
    <w:rsid w:val="158D674A"/>
    <w:rsid w:val="158DFC54"/>
    <w:rsid w:val="159E27EC"/>
    <w:rsid w:val="15A51347"/>
    <w:rsid w:val="15A9A2E9"/>
    <w:rsid w:val="15C1222F"/>
    <w:rsid w:val="15CAD984"/>
    <w:rsid w:val="15D9B40E"/>
    <w:rsid w:val="15DA113B"/>
    <w:rsid w:val="15E1732F"/>
    <w:rsid w:val="15E3F31C"/>
    <w:rsid w:val="15F8962D"/>
    <w:rsid w:val="16074E06"/>
    <w:rsid w:val="161B1F7D"/>
    <w:rsid w:val="162D35F2"/>
    <w:rsid w:val="163ABC0D"/>
    <w:rsid w:val="164BB9BD"/>
    <w:rsid w:val="1666446C"/>
    <w:rsid w:val="1666A40D"/>
    <w:rsid w:val="16764849"/>
    <w:rsid w:val="1677975C"/>
    <w:rsid w:val="1690DC02"/>
    <w:rsid w:val="1698E531"/>
    <w:rsid w:val="16A96193"/>
    <w:rsid w:val="16AAC176"/>
    <w:rsid w:val="16ACA748"/>
    <w:rsid w:val="16B2D705"/>
    <w:rsid w:val="16C4A44A"/>
    <w:rsid w:val="16C91250"/>
    <w:rsid w:val="16CC622A"/>
    <w:rsid w:val="16CCF104"/>
    <w:rsid w:val="16D65153"/>
    <w:rsid w:val="16DF64B2"/>
    <w:rsid w:val="16E5CCD8"/>
    <w:rsid w:val="16E88A90"/>
    <w:rsid w:val="16EB983A"/>
    <w:rsid w:val="16F78C52"/>
    <w:rsid w:val="16F8F8EF"/>
    <w:rsid w:val="16FBB181"/>
    <w:rsid w:val="1700CFE2"/>
    <w:rsid w:val="1708A960"/>
    <w:rsid w:val="1717FDDF"/>
    <w:rsid w:val="172A14C1"/>
    <w:rsid w:val="172DCD9B"/>
    <w:rsid w:val="172EAF84"/>
    <w:rsid w:val="173B8703"/>
    <w:rsid w:val="1746C4DE"/>
    <w:rsid w:val="1749086F"/>
    <w:rsid w:val="175334BF"/>
    <w:rsid w:val="17599C5D"/>
    <w:rsid w:val="178844CD"/>
    <w:rsid w:val="178A6353"/>
    <w:rsid w:val="1798B0D0"/>
    <w:rsid w:val="1799DA39"/>
    <w:rsid w:val="17A9BA28"/>
    <w:rsid w:val="17AA88BA"/>
    <w:rsid w:val="17B41CE8"/>
    <w:rsid w:val="17B80D55"/>
    <w:rsid w:val="17BAB282"/>
    <w:rsid w:val="17BFA708"/>
    <w:rsid w:val="17CC2C77"/>
    <w:rsid w:val="17D0D84F"/>
    <w:rsid w:val="17E3E7F8"/>
    <w:rsid w:val="17E3F13D"/>
    <w:rsid w:val="17E625E7"/>
    <w:rsid w:val="17EBB088"/>
    <w:rsid w:val="17EC7AA8"/>
    <w:rsid w:val="17ECC082"/>
    <w:rsid w:val="17F33355"/>
    <w:rsid w:val="17F69E46"/>
    <w:rsid w:val="17F7E8CC"/>
    <w:rsid w:val="1811003D"/>
    <w:rsid w:val="1813A857"/>
    <w:rsid w:val="18190689"/>
    <w:rsid w:val="181BBF2F"/>
    <w:rsid w:val="181F766D"/>
    <w:rsid w:val="18226465"/>
    <w:rsid w:val="1828F417"/>
    <w:rsid w:val="182B0E7C"/>
    <w:rsid w:val="182FAD16"/>
    <w:rsid w:val="183E6B7B"/>
    <w:rsid w:val="1841B056"/>
    <w:rsid w:val="1845BFC3"/>
    <w:rsid w:val="1855F498"/>
    <w:rsid w:val="18567909"/>
    <w:rsid w:val="185E0AFF"/>
    <w:rsid w:val="186A6751"/>
    <w:rsid w:val="186C8140"/>
    <w:rsid w:val="1871B694"/>
    <w:rsid w:val="18723795"/>
    <w:rsid w:val="188603F0"/>
    <w:rsid w:val="188BE4C9"/>
    <w:rsid w:val="188DD5D3"/>
    <w:rsid w:val="1893C12F"/>
    <w:rsid w:val="189EBB51"/>
    <w:rsid w:val="18C28C12"/>
    <w:rsid w:val="18D92C02"/>
    <w:rsid w:val="18F924E9"/>
    <w:rsid w:val="18FA2DEC"/>
    <w:rsid w:val="18FC794A"/>
    <w:rsid w:val="1904E378"/>
    <w:rsid w:val="190FCD8A"/>
    <w:rsid w:val="191792EE"/>
    <w:rsid w:val="191AB7AD"/>
    <w:rsid w:val="191D2A25"/>
    <w:rsid w:val="191D9211"/>
    <w:rsid w:val="192111DE"/>
    <w:rsid w:val="1928CD1F"/>
    <w:rsid w:val="192C3E3F"/>
    <w:rsid w:val="19309AD5"/>
    <w:rsid w:val="19355AF6"/>
    <w:rsid w:val="193CAE18"/>
    <w:rsid w:val="1945C0BB"/>
    <w:rsid w:val="19495591"/>
    <w:rsid w:val="1951357F"/>
    <w:rsid w:val="195282E8"/>
    <w:rsid w:val="195516AE"/>
    <w:rsid w:val="1957B6E4"/>
    <w:rsid w:val="195ACDD4"/>
    <w:rsid w:val="1967747C"/>
    <w:rsid w:val="196A1121"/>
    <w:rsid w:val="1983FCC3"/>
    <w:rsid w:val="198A3791"/>
    <w:rsid w:val="198C0C51"/>
    <w:rsid w:val="199824D8"/>
    <w:rsid w:val="19ABA4C6"/>
    <w:rsid w:val="19B3222C"/>
    <w:rsid w:val="19B8878D"/>
    <w:rsid w:val="19C87557"/>
    <w:rsid w:val="19CA39B6"/>
    <w:rsid w:val="19D730B9"/>
    <w:rsid w:val="19D76503"/>
    <w:rsid w:val="19DEDD5E"/>
    <w:rsid w:val="19F42C18"/>
    <w:rsid w:val="1A02483C"/>
    <w:rsid w:val="1A049700"/>
    <w:rsid w:val="1A096ED0"/>
    <w:rsid w:val="1A0F1487"/>
    <w:rsid w:val="1A18A934"/>
    <w:rsid w:val="1A1BE76F"/>
    <w:rsid w:val="1A20B861"/>
    <w:rsid w:val="1A21158B"/>
    <w:rsid w:val="1A233600"/>
    <w:rsid w:val="1A260518"/>
    <w:rsid w:val="1A2F7D23"/>
    <w:rsid w:val="1A35EFDB"/>
    <w:rsid w:val="1A3AF361"/>
    <w:rsid w:val="1A3F8187"/>
    <w:rsid w:val="1A5DED39"/>
    <w:rsid w:val="1A705033"/>
    <w:rsid w:val="1A7D2591"/>
    <w:rsid w:val="1A7D9A61"/>
    <w:rsid w:val="1A7E3795"/>
    <w:rsid w:val="1A81507A"/>
    <w:rsid w:val="1A979F90"/>
    <w:rsid w:val="1A9D93A4"/>
    <w:rsid w:val="1A9E17CB"/>
    <w:rsid w:val="1AA1C3A3"/>
    <w:rsid w:val="1AAD065F"/>
    <w:rsid w:val="1AC0CDDB"/>
    <w:rsid w:val="1AD42772"/>
    <w:rsid w:val="1AD88D52"/>
    <w:rsid w:val="1AD977B8"/>
    <w:rsid w:val="1AECB9DB"/>
    <w:rsid w:val="1AEFAF7F"/>
    <w:rsid w:val="1AF468D0"/>
    <w:rsid w:val="1AF707FB"/>
    <w:rsid w:val="1AFE020F"/>
    <w:rsid w:val="1B09ECDC"/>
    <w:rsid w:val="1B15EC71"/>
    <w:rsid w:val="1B19CF1C"/>
    <w:rsid w:val="1B1F048A"/>
    <w:rsid w:val="1B240D1B"/>
    <w:rsid w:val="1B243DFC"/>
    <w:rsid w:val="1B245BDF"/>
    <w:rsid w:val="1B48DA48"/>
    <w:rsid w:val="1B4DFB96"/>
    <w:rsid w:val="1B54B2CA"/>
    <w:rsid w:val="1B5B8125"/>
    <w:rsid w:val="1B5E1FA3"/>
    <w:rsid w:val="1B602BE0"/>
    <w:rsid w:val="1B62019B"/>
    <w:rsid w:val="1B761E8E"/>
    <w:rsid w:val="1B763808"/>
    <w:rsid w:val="1B796624"/>
    <w:rsid w:val="1B7BCFAE"/>
    <w:rsid w:val="1B7DEC37"/>
    <w:rsid w:val="1B854C97"/>
    <w:rsid w:val="1B863356"/>
    <w:rsid w:val="1B9C71DD"/>
    <w:rsid w:val="1B9F15EB"/>
    <w:rsid w:val="1BA11694"/>
    <w:rsid w:val="1BA924E6"/>
    <w:rsid w:val="1BAB27C0"/>
    <w:rsid w:val="1BAC389F"/>
    <w:rsid w:val="1BB0D62A"/>
    <w:rsid w:val="1BB3F68A"/>
    <w:rsid w:val="1BCD1D1B"/>
    <w:rsid w:val="1BDBBCE3"/>
    <w:rsid w:val="1BDDEF92"/>
    <w:rsid w:val="1BDF9AA4"/>
    <w:rsid w:val="1BE3BB1E"/>
    <w:rsid w:val="1BE503A8"/>
    <w:rsid w:val="1BF707AE"/>
    <w:rsid w:val="1BFDB5D7"/>
    <w:rsid w:val="1BFF7C0C"/>
    <w:rsid w:val="1C11927E"/>
    <w:rsid w:val="1C172AF9"/>
    <w:rsid w:val="1C1D5E05"/>
    <w:rsid w:val="1C3096F4"/>
    <w:rsid w:val="1C5E3295"/>
    <w:rsid w:val="1C6A1B9D"/>
    <w:rsid w:val="1C7C54C1"/>
    <w:rsid w:val="1C8C62B0"/>
    <w:rsid w:val="1C9C3E7C"/>
    <w:rsid w:val="1C9E0E89"/>
    <w:rsid w:val="1CA051DF"/>
    <w:rsid w:val="1CA5F73A"/>
    <w:rsid w:val="1CA86203"/>
    <w:rsid w:val="1CB09953"/>
    <w:rsid w:val="1CB27FAC"/>
    <w:rsid w:val="1CC04FB3"/>
    <w:rsid w:val="1CC92782"/>
    <w:rsid w:val="1CD210EB"/>
    <w:rsid w:val="1CD4BE65"/>
    <w:rsid w:val="1CEE82F1"/>
    <w:rsid w:val="1CF3DE5E"/>
    <w:rsid w:val="1CF5451A"/>
    <w:rsid w:val="1CFAC009"/>
    <w:rsid w:val="1D0D8E9F"/>
    <w:rsid w:val="1D1061D8"/>
    <w:rsid w:val="1D14F6E2"/>
    <w:rsid w:val="1D1A32EC"/>
    <w:rsid w:val="1D1E2CCE"/>
    <w:rsid w:val="1D20C81C"/>
    <w:rsid w:val="1D350842"/>
    <w:rsid w:val="1D368C56"/>
    <w:rsid w:val="1D39BC99"/>
    <w:rsid w:val="1D4FA588"/>
    <w:rsid w:val="1D7A2D21"/>
    <w:rsid w:val="1D7B336A"/>
    <w:rsid w:val="1D83C1C1"/>
    <w:rsid w:val="1D924BC3"/>
    <w:rsid w:val="1D97E234"/>
    <w:rsid w:val="1D97F0D8"/>
    <w:rsid w:val="1D9EEA63"/>
    <w:rsid w:val="1D9F94EA"/>
    <w:rsid w:val="1DA17FA0"/>
    <w:rsid w:val="1DA3865B"/>
    <w:rsid w:val="1DA90644"/>
    <w:rsid w:val="1DA9AF00"/>
    <w:rsid w:val="1DC2B2C4"/>
    <w:rsid w:val="1DC57914"/>
    <w:rsid w:val="1DCAB204"/>
    <w:rsid w:val="1DD3D4C5"/>
    <w:rsid w:val="1DD905F7"/>
    <w:rsid w:val="1DE02D3D"/>
    <w:rsid w:val="1DE0986A"/>
    <w:rsid w:val="1DF132F5"/>
    <w:rsid w:val="1DF719FE"/>
    <w:rsid w:val="1DFA9802"/>
    <w:rsid w:val="1E0BBF17"/>
    <w:rsid w:val="1E0C549D"/>
    <w:rsid w:val="1E0F9EA9"/>
    <w:rsid w:val="1E1D0C03"/>
    <w:rsid w:val="1E34BE41"/>
    <w:rsid w:val="1E3DF7C3"/>
    <w:rsid w:val="1E407D7E"/>
    <w:rsid w:val="1E4AF7F4"/>
    <w:rsid w:val="1E4D8BB0"/>
    <w:rsid w:val="1E55FFB7"/>
    <w:rsid w:val="1E586B5C"/>
    <w:rsid w:val="1E5CB300"/>
    <w:rsid w:val="1E611A27"/>
    <w:rsid w:val="1E645435"/>
    <w:rsid w:val="1E6A5A23"/>
    <w:rsid w:val="1E6AD349"/>
    <w:rsid w:val="1E6E34A3"/>
    <w:rsid w:val="1E710AE5"/>
    <w:rsid w:val="1E7CDE0A"/>
    <w:rsid w:val="1E92A70F"/>
    <w:rsid w:val="1EA1E83A"/>
    <w:rsid w:val="1EA4C4F7"/>
    <w:rsid w:val="1EABBA90"/>
    <w:rsid w:val="1EB38487"/>
    <w:rsid w:val="1EC8646F"/>
    <w:rsid w:val="1ED31786"/>
    <w:rsid w:val="1ED7DEB9"/>
    <w:rsid w:val="1EDC48C7"/>
    <w:rsid w:val="1EDD68E2"/>
    <w:rsid w:val="1EF2DD7A"/>
    <w:rsid w:val="1EF917D9"/>
    <w:rsid w:val="1EFA6C5E"/>
    <w:rsid w:val="1EFC1A4A"/>
    <w:rsid w:val="1F08BDC9"/>
    <w:rsid w:val="1F21288D"/>
    <w:rsid w:val="1F217FD4"/>
    <w:rsid w:val="1F242337"/>
    <w:rsid w:val="1F3D2780"/>
    <w:rsid w:val="1F4548DC"/>
    <w:rsid w:val="1F45C4C0"/>
    <w:rsid w:val="1F512D96"/>
    <w:rsid w:val="1F52D0A2"/>
    <w:rsid w:val="1F6257FD"/>
    <w:rsid w:val="1F6CAB87"/>
    <w:rsid w:val="1F6F19F4"/>
    <w:rsid w:val="1F75A1D1"/>
    <w:rsid w:val="1F75C8DF"/>
    <w:rsid w:val="1F8214ED"/>
    <w:rsid w:val="1F8582C7"/>
    <w:rsid w:val="1F88D175"/>
    <w:rsid w:val="1F963641"/>
    <w:rsid w:val="1F96AC1F"/>
    <w:rsid w:val="1F9AE9B4"/>
    <w:rsid w:val="1FA3A166"/>
    <w:rsid w:val="1FA50BEE"/>
    <w:rsid w:val="1FAE5CF5"/>
    <w:rsid w:val="1FAF2645"/>
    <w:rsid w:val="1FB956D6"/>
    <w:rsid w:val="1FD828E0"/>
    <w:rsid w:val="1FDEDFA2"/>
    <w:rsid w:val="1FF3C3A3"/>
    <w:rsid w:val="1FFB4EC3"/>
    <w:rsid w:val="2001C928"/>
    <w:rsid w:val="20235376"/>
    <w:rsid w:val="202F41FE"/>
    <w:rsid w:val="202FDF85"/>
    <w:rsid w:val="2030C018"/>
    <w:rsid w:val="203167A2"/>
    <w:rsid w:val="2036F880"/>
    <w:rsid w:val="2038630D"/>
    <w:rsid w:val="203E7849"/>
    <w:rsid w:val="203EF374"/>
    <w:rsid w:val="204DA462"/>
    <w:rsid w:val="2056471C"/>
    <w:rsid w:val="205E0B20"/>
    <w:rsid w:val="205E3E4B"/>
    <w:rsid w:val="20610A97"/>
    <w:rsid w:val="2069570E"/>
    <w:rsid w:val="206D6CF5"/>
    <w:rsid w:val="206F155C"/>
    <w:rsid w:val="20727251"/>
    <w:rsid w:val="20784CDA"/>
    <w:rsid w:val="207CB77C"/>
    <w:rsid w:val="20902A03"/>
    <w:rsid w:val="209060B1"/>
    <w:rsid w:val="209277A1"/>
    <w:rsid w:val="2093D4F7"/>
    <w:rsid w:val="20A2724A"/>
    <w:rsid w:val="20C4A7D4"/>
    <w:rsid w:val="20C7CE49"/>
    <w:rsid w:val="20CE942F"/>
    <w:rsid w:val="20D1732D"/>
    <w:rsid w:val="20DC4A50"/>
    <w:rsid w:val="20DFDD77"/>
    <w:rsid w:val="20E3D68D"/>
    <w:rsid w:val="20E44500"/>
    <w:rsid w:val="20E68841"/>
    <w:rsid w:val="20E861AA"/>
    <w:rsid w:val="210B34A3"/>
    <w:rsid w:val="210F368D"/>
    <w:rsid w:val="211C651D"/>
    <w:rsid w:val="2120E7A2"/>
    <w:rsid w:val="2124997C"/>
    <w:rsid w:val="2128B841"/>
    <w:rsid w:val="212916D7"/>
    <w:rsid w:val="2129945E"/>
    <w:rsid w:val="21317F64"/>
    <w:rsid w:val="21348335"/>
    <w:rsid w:val="2139F477"/>
    <w:rsid w:val="2140FF32"/>
    <w:rsid w:val="21436FDB"/>
    <w:rsid w:val="21449CD7"/>
    <w:rsid w:val="21480977"/>
    <w:rsid w:val="214D4A15"/>
    <w:rsid w:val="214F8B4D"/>
    <w:rsid w:val="21541B26"/>
    <w:rsid w:val="21565B57"/>
    <w:rsid w:val="21584B1C"/>
    <w:rsid w:val="215F5A02"/>
    <w:rsid w:val="2162177E"/>
    <w:rsid w:val="2162B9E9"/>
    <w:rsid w:val="2162F70B"/>
    <w:rsid w:val="21824C78"/>
    <w:rsid w:val="21832D4A"/>
    <w:rsid w:val="2183E5FE"/>
    <w:rsid w:val="218EE1F3"/>
    <w:rsid w:val="218F2E29"/>
    <w:rsid w:val="21981BF1"/>
    <w:rsid w:val="21986BDC"/>
    <w:rsid w:val="219ECB7A"/>
    <w:rsid w:val="21A6E395"/>
    <w:rsid w:val="21AF5A59"/>
    <w:rsid w:val="21B69A35"/>
    <w:rsid w:val="21BC58E4"/>
    <w:rsid w:val="21BEC553"/>
    <w:rsid w:val="21C2A7D3"/>
    <w:rsid w:val="21CC7C47"/>
    <w:rsid w:val="21CCAEA1"/>
    <w:rsid w:val="21CCF8E9"/>
    <w:rsid w:val="21DD0D27"/>
    <w:rsid w:val="21DF942C"/>
    <w:rsid w:val="21E24E92"/>
    <w:rsid w:val="21E63B8C"/>
    <w:rsid w:val="21F027D3"/>
    <w:rsid w:val="21F455D1"/>
    <w:rsid w:val="21F538EE"/>
    <w:rsid w:val="2201B1A5"/>
    <w:rsid w:val="220213A5"/>
    <w:rsid w:val="220256FE"/>
    <w:rsid w:val="220FEC84"/>
    <w:rsid w:val="2214845E"/>
    <w:rsid w:val="221AA5D6"/>
    <w:rsid w:val="2221AE3F"/>
    <w:rsid w:val="2223DB4B"/>
    <w:rsid w:val="222E622F"/>
    <w:rsid w:val="2238AE94"/>
    <w:rsid w:val="2241033B"/>
    <w:rsid w:val="22487580"/>
    <w:rsid w:val="224DEEAD"/>
    <w:rsid w:val="224DF4FD"/>
    <w:rsid w:val="224E504B"/>
    <w:rsid w:val="224FF10F"/>
    <w:rsid w:val="2252B029"/>
    <w:rsid w:val="22532DD2"/>
    <w:rsid w:val="226B8319"/>
    <w:rsid w:val="22719D6E"/>
    <w:rsid w:val="227661D2"/>
    <w:rsid w:val="2281A428"/>
    <w:rsid w:val="22874BD1"/>
    <w:rsid w:val="228A7A5B"/>
    <w:rsid w:val="228AD9FC"/>
    <w:rsid w:val="22969B5A"/>
    <w:rsid w:val="229A6B9A"/>
    <w:rsid w:val="22A309CF"/>
    <w:rsid w:val="22A418AC"/>
    <w:rsid w:val="22BED09B"/>
    <w:rsid w:val="22BF1BD3"/>
    <w:rsid w:val="22C23B53"/>
    <w:rsid w:val="22C6C8C4"/>
    <w:rsid w:val="22CC0094"/>
    <w:rsid w:val="22D032BC"/>
    <w:rsid w:val="22D2D1A9"/>
    <w:rsid w:val="22D87A0E"/>
    <w:rsid w:val="22D923C0"/>
    <w:rsid w:val="22DB1564"/>
    <w:rsid w:val="22DF44C5"/>
    <w:rsid w:val="22E24563"/>
    <w:rsid w:val="22E8C764"/>
    <w:rsid w:val="22F2FAF7"/>
    <w:rsid w:val="22F57E66"/>
    <w:rsid w:val="22FA1F6E"/>
    <w:rsid w:val="230D5E4E"/>
    <w:rsid w:val="2320942E"/>
    <w:rsid w:val="23258CE5"/>
    <w:rsid w:val="232FCF8D"/>
    <w:rsid w:val="2331D5A0"/>
    <w:rsid w:val="2355B898"/>
    <w:rsid w:val="2359FC6F"/>
    <w:rsid w:val="2368EA80"/>
    <w:rsid w:val="236BB912"/>
    <w:rsid w:val="236FC568"/>
    <w:rsid w:val="2371607D"/>
    <w:rsid w:val="238162B9"/>
    <w:rsid w:val="238B8259"/>
    <w:rsid w:val="238E2F33"/>
    <w:rsid w:val="2392965E"/>
    <w:rsid w:val="23A5A885"/>
    <w:rsid w:val="23A860AE"/>
    <w:rsid w:val="23B3CF20"/>
    <w:rsid w:val="23B6B4F5"/>
    <w:rsid w:val="23CBB0F9"/>
    <w:rsid w:val="23D5DA99"/>
    <w:rsid w:val="23E2309B"/>
    <w:rsid w:val="23EA6D5A"/>
    <w:rsid w:val="23F87145"/>
    <w:rsid w:val="240C2DF7"/>
    <w:rsid w:val="240DCC91"/>
    <w:rsid w:val="240E2BE0"/>
    <w:rsid w:val="240E7A87"/>
    <w:rsid w:val="24258245"/>
    <w:rsid w:val="2435CA03"/>
    <w:rsid w:val="24388A4C"/>
    <w:rsid w:val="243C1FF4"/>
    <w:rsid w:val="244586B9"/>
    <w:rsid w:val="244E7436"/>
    <w:rsid w:val="246007F4"/>
    <w:rsid w:val="24605555"/>
    <w:rsid w:val="246221AD"/>
    <w:rsid w:val="2464C274"/>
    <w:rsid w:val="2465E18B"/>
    <w:rsid w:val="2470643A"/>
    <w:rsid w:val="2472B5B4"/>
    <w:rsid w:val="247D490E"/>
    <w:rsid w:val="2485C652"/>
    <w:rsid w:val="2489A469"/>
    <w:rsid w:val="248D8F15"/>
    <w:rsid w:val="24944D35"/>
    <w:rsid w:val="249C0E22"/>
    <w:rsid w:val="24A71364"/>
    <w:rsid w:val="24AA2B9D"/>
    <w:rsid w:val="24AF6C0A"/>
    <w:rsid w:val="24B1A04D"/>
    <w:rsid w:val="24B33DDE"/>
    <w:rsid w:val="24B3B58B"/>
    <w:rsid w:val="24C445F2"/>
    <w:rsid w:val="24C71684"/>
    <w:rsid w:val="24DA402D"/>
    <w:rsid w:val="24F3DA8B"/>
    <w:rsid w:val="24F5C0A9"/>
    <w:rsid w:val="24FBC4EA"/>
    <w:rsid w:val="24FE870E"/>
    <w:rsid w:val="2504DDF7"/>
    <w:rsid w:val="25076F1C"/>
    <w:rsid w:val="252631A8"/>
    <w:rsid w:val="25325DC5"/>
    <w:rsid w:val="2533739E"/>
    <w:rsid w:val="2543B913"/>
    <w:rsid w:val="254A0507"/>
    <w:rsid w:val="2555FB7E"/>
    <w:rsid w:val="255687DE"/>
    <w:rsid w:val="256A093E"/>
    <w:rsid w:val="257AA2D5"/>
    <w:rsid w:val="257E50DA"/>
    <w:rsid w:val="25883279"/>
    <w:rsid w:val="2599ABFD"/>
    <w:rsid w:val="259CA0B3"/>
    <w:rsid w:val="25A9DEF0"/>
    <w:rsid w:val="25AAD526"/>
    <w:rsid w:val="25AE1897"/>
    <w:rsid w:val="25D46CAF"/>
    <w:rsid w:val="25D7C34C"/>
    <w:rsid w:val="25DC862B"/>
    <w:rsid w:val="25DD69B5"/>
    <w:rsid w:val="25E653ED"/>
    <w:rsid w:val="25F2CE73"/>
    <w:rsid w:val="25F7970C"/>
    <w:rsid w:val="261511CC"/>
    <w:rsid w:val="26168847"/>
    <w:rsid w:val="2619FCCA"/>
    <w:rsid w:val="261D6648"/>
    <w:rsid w:val="26250338"/>
    <w:rsid w:val="263D38DA"/>
    <w:rsid w:val="2644E058"/>
    <w:rsid w:val="264D6356"/>
    <w:rsid w:val="26533ED6"/>
    <w:rsid w:val="265B91ED"/>
    <w:rsid w:val="26638A48"/>
    <w:rsid w:val="266DDD40"/>
    <w:rsid w:val="26716148"/>
    <w:rsid w:val="267A9E37"/>
    <w:rsid w:val="267DFFDD"/>
    <w:rsid w:val="2683833F"/>
    <w:rsid w:val="2687CDD9"/>
    <w:rsid w:val="2690A741"/>
    <w:rsid w:val="26A5446D"/>
    <w:rsid w:val="26AA7237"/>
    <w:rsid w:val="26AE71FB"/>
    <w:rsid w:val="26C64E73"/>
    <w:rsid w:val="26CC7DC0"/>
    <w:rsid w:val="26D278A8"/>
    <w:rsid w:val="26D68CE7"/>
    <w:rsid w:val="26DA8104"/>
    <w:rsid w:val="26DB03FF"/>
    <w:rsid w:val="26E053E0"/>
    <w:rsid w:val="26E0A8CD"/>
    <w:rsid w:val="26F1B0CC"/>
    <w:rsid w:val="26F746D9"/>
    <w:rsid w:val="2703024E"/>
    <w:rsid w:val="2708AB57"/>
    <w:rsid w:val="270BCC01"/>
    <w:rsid w:val="27102F5E"/>
    <w:rsid w:val="27125F13"/>
    <w:rsid w:val="271D2F50"/>
    <w:rsid w:val="2721D065"/>
    <w:rsid w:val="272AAE5E"/>
    <w:rsid w:val="272C4D65"/>
    <w:rsid w:val="2746094D"/>
    <w:rsid w:val="27469AEA"/>
    <w:rsid w:val="274F6ACC"/>
    <w:rsid w:val="2759137D"/>
    <w:rsid w:val="275B3523"/>
    <w:rsid w:val="275C78B8"/>
    <w:rsid w:val="275DB216"/>
    <w:rsid w:val="275F9B72"/>
    <w:rsid w:val="2780EBAD"/>
    <w:rsid w:val="27880ED3"/>
    <w:rsid w:val="278D4340"/>
    <w:rsid w:val="27909B63"/>
    <w:rsid w:val="27954DDB"/>
    <w:rsid w:val="27984F5C"/>
    <w:rsid w:val="27A2211A"/>
    <w:rsid w:val="27AADCEF"/>
    <w:rsid w:val="27B4207F"/>
    <w:rsid w:val="27B9A5D5"/>
    <w:rsid w:val="27BD1570"/>
    <w:rsid w:val="27C8DE50"/>
    <w:rsid w:val="27D25C2E"/>
    <w:rsid w:val="27D3C72E"/>
    <w:rsid w:val="27D6EB7C"/>
    <w:rsid w:val="27DEFEC6"/>
    <w:rsid w:val="27E4A093"/>
    <w:rsid w:val="27F678B8"/>
    <w:rsid w:val="27FD2218"/>
    <w:rsid w:val="28143035"/>
    <w:rsid w:val="28150796"/>
    <w:rsid w:val="2818361A"/>
    <w:rsid w:val="281EB3DD"/>
    <w:rsid w:val="28224680"/>
    <w:rsid w:val="2822C791"/>
    <w:rsid w:val="28357626"/>
    <w:rsid w:val="283CDD2A"/>
    <w:rsid w:val="283D7B13"/>
    <w:rsid w:val="283EC02B"/>
    <w:rsid w:val="283F1AE0"/>
    <w:rsid w:val="2849C20A"/>
    <w:rsid w:val="284A41E4"/>
    <w:rsid w:val="284C92D0"/>
    <w:rsid w:val="285107FF"/>
    <w:rsid w:val="2856EB96"/>
    <w:rsid w:val="2859F997"/>
    <w:rsid w:val="2863312B"/>
    <w:rsid w:val="2867B82A"/>
    <w:rsid w:val="2885248A"/>
    <w:rsid w:val="288686EA"/>
    <w:rsid w:val="28AFFC6A"/>
    <w:rsid w:val="28B8828E"/>
    <w:rsid w:val="28BBB5D2"/>
    <w:rsid w:val="28BFFE25"/>
    <w:rsid w:val="28C42F10"/>
    <w:rsid w:val="28C5E614"/>
    <w:rsid w:val="28C6A2EE"/>
    <w:rsid w:val="28DC00A9"/>
    <w:rsid w:val="28E906DA"/>
    <w:rsid w:val="28EFF15C"/>
    <w:rsid w:val="29068A9D"/>
    <w:rsid w:val="290DB438"/>
    <w:rsid w:val="29187686"/>
    <w:rsid w:val="292DBBB0"/>
    <w:rsid w:val="2934A5A1"/>
    <w:rsid w:val="2934B0F0"/>
    <w:rsid w:val="2938D39B"/>
    <w:rsid w:val="2943DE21"/>
    <w:rsid w:val="29460A00"/>
    <w:rsid w:val="294E71F1"/>
    <w:rsid w:val="2951461A"/>
    <w:rsid w:val="295841D0"/>
    <w:rsid w:val="295A4F15"/>
    <w:rsid w:val="29755298"/>
    <w:rsid w:val="297F8539"/>
    <w:rsid w:val="29875B7A"/>
    <w:rsid w:val="299195A2"/>
    <w:rsid w:val="2997CCFA"/>
    <w:rsid w:val="299B2A47"/>
    <w:rsid w:val="29A71A1D"/>
    <w:rsid w:val="29AF4D25"/>
    <w:rsid w:val="29B9B029"/>
    <w:rsid w:val="29BC8D9C"/>
    <w:rsid w:val="29C7B640"/>
    <w:rsid w:val="29C9542C"/>
    <w:rsid w:val="29CDF9BB"/>
    <w:rsid w:val="29D44221"/>
    <w:rsid w:val="29D66FAE"/>
    <w:rsid w:val="29DADAA0"/>
    <w:rsid w:val="29DB4E28"/>
    <w:rsid w:val="29DEA7CD"/>
    <w:rsid w:val="29E0281A"/>
    <w:rsid w:val="29EAFF29"/>
    <w:rsid w:val="29F15D16"/>
    <w:rsid w:val="29FD352F"/>
    <w:rsid w:val="2A176980"/>
    <w:rsid w:val="2A1CE5E6"/>
    <w:rsid w:val="2A273E9E"/>
    <w:rsid w:val="2A43D31A"/>
    <w:rsid w:val="2A4A5FDF"/>
    <w:rsid w:val="2A64FD3D"/>
    <w:rsid w:val="2A6933E2"/>
    <w:rsid w:val="2A6B42C9"/>
    <w:rsid w:val="2A84716D"/>
    <w:rsid w:val="2A8A0401"/>
    <w:rsid w:val="2A99C832"/>
    <w:rsid w:val="2A9D7E18"/>
    <w:rsid w:val="2AAEEA8A"/>
    <w:rsid w:val="2AB073E2"/>
    <w:rsid w:val="2ABAB2CC"/>
    <w:rsid w:val="2ABEFFBD"/>
    <w:rsid w:val="2AC070DF"/>
    <w:rsid w:val="2AC7827F"/>
    <w:rsid w:val="2ACE15FD"/>
    <w:rsid w:val="2ACF3552"/>
    <w:rsid w:val="2AD3B556"/>
    <w:rsid w:val="2AE1708D"/>
    <w:rsid w:val="2AE875F9"/>
    <w:rsid w:val="2AFBC756"/>
    <w:rsid w:val="2AFCE296"/>
    <w:rsid w:val="2AFE43FF"/>
    <w:rsid w:val="2AFE53EB"/>
    <w:rsid w:val="2B0D7674"/>
    <w:rsid w:val="2B15E5DF"/>
    <w:rsid w:val="2B2813C7"/>
    <w:rsid w:val="2B2B85AF"/>
    <w:rsid w:val="2B37A062"/>
    <w:rsid w:val="2B3D537B"/>
    <w:rsid w:val="2B433FD0"/>
    <w:rsid w:val="2B4ED146"/>
    <w:rsid w:val="2B6379CD"/>
    <w:rsid w:val="2B673234"/>
    <w:rsid w:val="2B6A2F1E"/>
    <w:rsid w:val="2B70B4AD"/>
    <w:rsid w:val="2B8B3A7F"/>
    <w:rsid w:val="2B93CAE4"/>
    <w:rsid w:val="2BA0FC56"/>
    <w:rsid w:val="2BAF6A37"/>
    <w:rsid w:val="2BB73682"/>
    <w:rsid w:val="2BC3E8F6"/>
    <w:rsid w:val="2BC67179"/>
    <w:rsid w:val="2BC801A8"/>
    <w:rsid w:val="2BCFC015"/>
    <w:rsid w:val="2BD09A40"/>
    <w:rsid w:val="2BDF6BD0"/>
    <w:rsid w:val="2C07D833"/>
    <w:rsid w:val="2C08D3E2"/>
    <w:rsid w:val="2C0D4387"/>
    <w:rsid w:val="2C11D090"/>
    <w:rsid w:val="2C2712F0"/>
    <w:rsid w:val="2C3214DB"/>
    <w:rsid w:val="2C408466"/>
    <w:rsid w:val="2C9ADBEC"/>
    <w:rsid w:val="2C9D6D2C"/>
    <w:rsid w:val="2CC64B47"/>
    <w:rsid w:val="2CC719EA"/>
    <w:rsid w:val="2CCCEB0B"/>
    <w:rsid w:val="2CD5994B"/>
    <w:rsid w:val="2CDDC1A1"/>
    <w:rsid w:val="2CE4AE2D"/>
    <w:rsid w:val="2CE6B511"/>
    <w:rsid w:val="2CEC5C2F"/>
    <w:rsid w:val="2D0C9874"/>
    <w:rsid w:val="2D1BC551"/>
    <w:rsid w:val="2D1E2F37"/>
    <w:rsid w:val="2D230D74"/>
    <w:rsid w:val="2D2E0B3D"/>
    <w:rsid w:val="2D2FBFC6"/>
    <w:rsid w:val="2D336D89"/>
    <w:rsid w:val="2D369F8F"/>
    <w:rsid w:val="2D491AE2"/>
    <w:rsid w:val="2D4CE78F"/>
    <w:rsid w:val="2D5032D3"/>
    <w:rsid w:val="2D5941A7"/>
    <w:rsid w:val="2D6DA975"/>
    <w:rsid w:val="2D7573B9"/>
    <w:rsid w:val="2D8316D8"/>
    <w:rsid w:val="2D9BB570"/>
    <w:rsid w:val="2DA1DC32"/>
    <w:rsid w:val="2DA33637"/>
    <w:rsid w:val="2DA6F881"/>
    <w:rsid w:val="2DB1B227"/>
    <w:rsid w:val="2DB9B0D2"/>
    <w:rsid w:val="2DE5F539"/>
    <w:rsid w:val="2DE8C9A8"/>
    <w:rsid w:val="2DFA6171"/>
    <w:rsid w:val="2E06873C"/>
    <w:rsid w:val="2E13618B"/>
    <w:rsid w:val="2E16A324"/>
    <w:rsid w:val="2E29296C"/>
    <w:rsid w:val="2E29EE3E"/>
    <w:rsid w:val="2E375DC9"/>
    <w:rsid w:val="2E38B0B2"/>
    <w:rsid w:val="2E3997FF"/>
    <w:rsid w:val="2E3B5FC4"/>
    <w:rsid w:val="2E487958"/>
    <w:rsid w:val="2E5802F6"/>
    <w:rsid w:val="2E640356"/>
    <w:rsid w:val="2E6A91B3"/>
    <w:rsid w:val="2E6CC02F"/>
    <w:rsid w:val="2E7FF7A7"/>
    <w:rsid w:val="2E82DD89"/>
    <w:rsid w:val="2E8438F7"/>
    <w:rsid w:val="2E843C80"/>
    <w:rsid w:val="2EB77C38"/>
    <w:rsid w:val="2ED77939"/>
    <w:rsid w:val="2EDC2D7E"/>
    <w:rsid w:val="2EDFA3D6"/>
    <w:rsid w:val="2EE094DB"/>
    <w:rsid w:val="2EE8E61A"/>
    <w:rsid w:val="2EF17648"/>
    <w:rsid w:val="2EFA1EB2"/>
    <w:rsid w:val="2EFDF413"/>
    <w:rsid w:val="2F03A70F"/>
    <w:rsid w:val="2F06E922"/>
    <w:rsid w:val="2F06FE94"/>
    <w:rsid w:val="2F07CC71"/>
    <w:rsid w:val="2F093DD9"/>
    <w:rsid w:val="2F187FE7"/>
    <w:rsid w:val="2F1D2D82"/>
    <w:rsid w:val="2F1E24AE"/>
    <w:rsid w:val="2F2D4D8A"/>
    <w:rsid w:val="2F306E4E"/>
    <w:rsid w:val="2F3AF856"/>
    <w:rsid w:val="2F45594B"/>
    <w:rsid w:val="2F4B1A23"/>
    <w:rsid w:val="2F54DE4D"/>
    <w:rsid w:val="2F57D1BB"/>
    <w:rsid w:val="2F590940"/>
    <w:rsid w:val="2F5CF408"/>
    <w:rsid w:val="2F5E860A"/>
    <w:rsid w:val="2F6CF388"/>
    <w:rsid w:val="2F713A1B"/>
    <w:rsid w:val="2F7BAB90"/>
    <w:rsid w:val="2F7F5DC8"/>
    <w:rsid w:val="2F8D9D6B"/>
    <w:rsid w:val="2F95DC0F"/>
    <w:rsid w:val="2F9A0740"/>
    <w:rsid w:val="2F9DED53"/>
    <w:rsid w:val="2F9F435E"/>
    <w:rsid w:val="2F9FD500"/>
    <w:rsid w:val="2FA686E0"/>
    <w:rsid w:val="2FB31C0A"/>
    <w:rsid w:val="2FBDC749"/>
    <w:rsid w:val="2FDE93FB"/>
    <w:rsid w:val="2FF118AA"/>
    <w:rsid w:val="2FF992BF"/>
    <w:rsid w:val="2FFEB23F"/>
    <w:rsid w:val="3007AA48"/>
    <w:rsid w:val="300847CE"/>
    <w:rsid w:val="3011EF7F"/>
    <w:rsid w:val="301339DF"/>
    <w:rsid w:val="30291662"/>
    <w:rsid w:val="30299F3E"/>
    <w:rsid w:val="302C3D46"/>
    <w:rsid w:val="302F0C64"/>
    <w:rsid w:val="3032AECC"/>
    <w:rsid w:val="3045350A"/>
    <w:rsid w:val="3058EE7B"/>
    <w:rsid w:val="305CBAEC"/>
    <w:rsid w:val="30671E04"/>
    <w:rsid w:val="3067D0E5"/>
    <w:rsid w:val="306B6492"/>
    <w:rsid w:val="306B73ED"/>
    <w:rsid w:val="306BF917"/>
    <w:rsid w:val="306D90FA"/>
    <w:rsid w:val="30731939"/>
    <w:rsid w:val="30753382"/>
    <w:rsid w:val="307CE4F4"/>
    <w:rsid w:val="307D3639"/>
    <w:rsid w:val="307DB2DE"/>
    <w:rsid w:val="30944597"/>
    <w:rsid w:val="30958544"/>
    <w:rsid w:val="309E92D7"/>
    <w:rsid w:val="30A8568B"/>
    <w:rsid w:val="30AFEC4C"/>
    <w:rsid w:val="30B0E327"/>
    <w:rsid w:val="30C2867F"/>
    <w:rsid w:val="30C6987A"/>
    <w:rsid w:val="30D050A7"/>
    <w:rsid w:val="30D9C9E2"/>
    <w:rsid w:val="30DCDD78"/>
    <w:rsid w:val="30EDDEE4"/>
    <w:rsid w:val="30EEEA55"/>
    <w:rsid w:val="30F6EF4E"/>
    <w:rsid w:val="30F72B9B"/>
    <w:rsid w:val="30F85348"/>
    <w:rsid w:val="30FB3F24"/>
    <w:rsid w:val="31003993"/>
    <w:rsid w:val="3100CDC4"/>
    <w:rsid w:val="3100F48E"/>
    <w:rsid w:val="31028CEA"/>
    <w:rsid w:val="3103515E"/>
    <w:rsid w:val="310940BB"/>
    <w:rsid w:val="3112677A"/>
    <w:rsid w:val="31137A51"/>
    <w:rsid w:val="311791DB"/>
    <w:rsid w:val="311926ED"/>
    <w:rsid w:val="3122108E"/>
    <w:rsid w:val="3124C628"/>
    <w:rsid w:val="312D1574"/>
    <w:rsid w:val="31354E51"/>
    <w:rsid w:val="313A69A1"/>
    <w:rsid w:val="313CF7C1"/>
    <w:rsid w:val="31485558"/>
    <w:rsid w:val="315CFFB2"/>
    <w:rsid w:val="3168F98E"/>
    <w:rsid w:val="316C934E"/>
    <w:rsid w:val="317A1A13"/>
    <w:rsid w:val="3181C9BD"/>
    <w:rsid w:val="318E0530"/>
    <w:rsid w:val="3191E2A7"/>
    <w:rsid w:val="319934A5"/>
    <w:rsid w:val="319C95C8"/>
    <w:rsid w:val="319E9F1F"/>
    <w:rsid w:val="319F5991"/>
    <w:rsid w:val="31B5D65E"/>
    <w:rsid w:val="31B75067"/>
    <w:rsid w:val="31C31F8C"/>
    <w:rsid w:val="31C8BAEC"/>
    <w:rsid w:val="31C8D9CF"/>
    <w:rsid w:val="31D86789"/>
    <w:rsid w:val="31DBF158"/>
    <w:rsid w:val="31E0A7EF"/>
    <w:rsid w:val="31ED3EC2"/>
    <w:rsid w:val="31EF8FCA"/>
    <w:rsid w:val="31F114E7"/>
    <w:rsid w:val="321A9646"/>
    <w:rsid w:val="322FE19D"/>
    <w:rsid w:val="32356F61"/>
    <w:rsid w:val="323D797B"/>
    <w:rsid w:val="323F663B"/>
    <w:rsid w:val="32419306"/>
    <w:rsid w:val="32464A99"/>
    <w:rsid w:val="32479DDF"/>
    <w:rsid w:val="324D34ED"/>
    <w:rsid w:val="324EAD74"/>
    <w:rsid w:val="3255A967"/>
    <w:rsid w:val="32567806"/>
    <w:rsid w:val="3257C9BD"/>
    <w:rsid w:val="325CB0AB"/>
    <w:rsid w:val="326C9EE4"/>
    <w:rsid w:val="327A8E62"/>
    <w:rsid w:val="327B3837"/>
    <w:rsid w:val="32900264"/>
    <w:rsid w:val="32904944"/>
    <w:rsid w:val="3293285A"/>
    <w:rsid w:val="32945325"/>
    <w:rsid w:val="32A0BFE9"/>
    <w:rsid w:val="32A43133"/>
    <w:rsid w:val="32A91670"/>
    <w:rsid w:val="32B3381A"/>
    <w:rsid w:val="32B71A94"/>
    <w:rsid w:val="32B7B1E2"/>
    <w:rsid w:val="32B97BF9"/>
    <w:rsid w:val="32C0641F"/>
    <w:rsid w:val="32C0A912"/>
    <w:rsid w:val="32C89139"/>
    <w:rsid w:val="32CB0E5C"/>
    <w:rsid w:val="32CC72A7"/>
    <w:rsid w:val="32D01456"/>
    <w:rsid w:val="32D96E9E"/>
    <w:rsid w:val="32D99014"/>
    <w:rsid w:val="32DB58E6"/>
    <w:rsid w:val="32E817BB"/>
    <w:rsid w:val="32E85ADF"/>
    <w:rsid w:val="32EE08D9"/>
    <w:rsid w:val="32F72FF0"/>
    <w:rsid w:val="32FAC7E8"/>
    <w:rsid w:val="32FB742E"/>
    <w:rsid w:val="33001230"/>
    <w:rsid w:val="330177F4"/>
    <w:rsid w:val="330D4386"/>
    <w:rsid w:val="3318491C"/>
    <w:rsid w:val="331A79E7"/>
    <w:rsid w:val="332009F2"/>
    <w:rsid w:val="332A6768"/>
    <w:rsid w:val="33317698"/>
    <w:rsid w:val="33432ADD"/>
    <w:rsid w:val="3343B06E"/>
    <w:rsid w:val="3355FC92"/>
    <w:rsid w:val="33580C00"/>
    <w:rsid w:val="3359889C"/>
    <w:rsid w:val="33657A7A"/>
    <w:rsid w:val="33735032"/>
    <w:rsid w:val="3387BA5B"/>
    <w:rsid w:val="33884934"/>
    <w:rsid w:val="33921D94"/>
    <w:rsid w:val="33987DAD"/>
    <w:rsid w:val="33A31030"/>
    <w:rsid w:val="33A4D303"/>
    <w:rsid w:val="33A7F68C"/>
    <w:rsid w:val="33B4FCE7"/>
    <w:rsid w:val="33BBFE21"/>
    <w:rsid w:val="33BEB18E"/>
    <w:rsid w:val="33C5830E"/>
    <w:rsid w:val="33C6D34B"/>
    <w:rsid w:val="33C8E1BB"/>
    <w:rsid w:val="33DEDB77"/>
    <w:rsid w:val="33E84CE8"/>
    <w:rsid w:val="33F5AB32"/>
    <w:rsid w:val="33FED11B"/>
    <w:rsid w:val="3409C185"/>
    <w:rsid w:val="340B2FD7"/>
    <w:rsid w:val="340E2BB1"/>
    <w:rsid w:val="341137C0"/>
    <w:rsid w:val="341EA1DB"/>
    <w:rsid w:val="34254C81"/>
    <w:rsid w:val="34280CBB"/>
    <w:rsid w:val="3429DC2C"/>
    <w:rsid w:val="342B57D4"/>
    <w:rsid w:val="34363326"/>
    <w:rsid w:val="3441A422"/>
    <w:rsid w:val="344666A3"/>
    <w:rsid w:val="345105C1"/>
    <w:rsid w:val="34605E74"/>
    <w:rsid w:val="346182FC"/>
    <w:rsid w:val="3464F41D"/>
    <w:rsid w:val="3469E1B5"/>
    <w:rsid w:val="3472E3B0"/>
    <w:rsid w:val="347CF95C"/>
    <w:rsid w:val="347D4E9B"/>
    <w:rsid w:val="347E3BC1"/>
    <w:rsid w:val="34893F52"/>
    <w:rsid w:val="349FE16A"/>
    <w:rsid w:val="34AF1D32"/>
    <w:rsid w:val="34AF54DF"/>
    <w:rsid w:val="34BC7220"/>
    <w:rsid w:val="34C0FEC9"/>
    <w:rsid w:val="34C8A585"/>
    <w:rsid w:val="34CFE06C"/>
    <w:rsid w:val="34D9DCDB"/>
    <w:rsid w:val="34DA9D00"/>
    <w:rsid w:val="34E06A2B"/>
    <w:rsid w:val="34EA4117"/>
    <w:rsid w:val="34F279B5"/>
    <w:rsid w:val="34F32EB6"/>
    <w:rsid w:val="34F4D3AF"/>
    <w:rsid w:val="34F51ED0"/>
    <w:rsid w:val="34F8BF5A"/>
    <w:rsid w:val="34FB532D"/>
    <w:rsid w:val="350B82F2"/>
    <w:rsid w:val="350D83B5"/>
    <w:rsid w:val="3517DB38"/>
    <w:rsid w:val="351B663C"/>
    <w:rsid w:val="35227FC2"/>
    <w:rsid w:val="352B3EB6"/>
    <w:rsid w:val="3542968E"/>
    <w:rsid w:val="354B19ED"/>
    <w:rsid w:val="355BCC29"/>
    <w:rsid w:val="35660B60"/>
    <w:rsid w:val="35661537"/>
    <w:rsid w:val="3576F81F"/>
    <w:rsid w:val="357ED810"/>
    <w:rsid w:val="3582898D"/>
    <w:rsid w:val="3585161B"/>
    <w:rsid w:val="358B21EB"/>
    <w:rsid w:val="3591942D"/>
    <w:rsid w:val="359B9EFF"/>
    <w:rsid w:val="35A91D43"/>
    <w:rsid w:val="35AAD001"/>
    <w:rsid w:val="35B3BF17"/>
    <w:rsid w:val="35C02A33"/>
    <w:rsid w:val="35C9064B"/>
    <w:rsid w:val="35C93410"/>
    <w:rsid w:val="35CB45FD"/>
    <w:rsid w:val="35CFBB03"/>
    <w:rsid w:val="35D2D45C"/>
    <w:rsid w:val="35D32D47"/>
    <w:rsid w:val="35D662C2"/>
    <w:rsid w:val="35DD2972"/>
    <w:rsid w:val="35DD786D"/>
    <w:rsid w:val="35E50000"/>
    <w:rsid w:val="35F34522"/>
    <w:rsid w:val="35FE280A"/>
    <w:rsid w:val="35FF23C3"/>
    <w:rsid w:val="360384D2"/>
    <w:rsid w:val="361A7DB4"/>
    <w:rsid w:val="3625D3A8"/>
    <w:rsid w:val="36270001"/>
    <w:rsid w:val="3628E2B5"/>
    <w:rsid w:val="3634C4E3"/>
    <w:rsid w:val="3640E587"/>
    <w:rsid w:val="3642EFC1"/>
    <w:rsid w:val="364B401C"/>
    <w:rsid w:val="364FB290"/>
    <w:rsid w:val="3654A837"/>
    <w:rsid w:val="3656FDE7"/>
    <w:rsid w:val="365F1156"/>
    <w:rsid w:val="366425F1"/>
    <w:rsid w:val="3664B790"/>
    <w:rsid w:val="3666915A"/>
    <w:rsid w:val="3675495F"/>
    <w:rsid w:val="367AEF13"/>
    <w:rsid w:val="367E3A49"/>
    <w:rsid w:val="3680E299"/>
    <w:rsid w:val="3683B9E0"/>
    <w:rsid w:val="36873CF7"/>
    <w:rsid w:val="369A70B4"/>
    <w:rsid w:val="36A01F20"/>
    <w:rsid w:val="36A1B3EA"/>
    <w:rsid w:val="36A488B1"/>
    <w:rsid w:val="36A8250F"/>
    <w:rsid w:val="36A9EC15"/>
    <w:rsid w:val="36AE66F2"/>
    <w:rsid w:val="36B06122"/>
    <w:rsid w:val="36B531EC"/>
    <w:rsid w:val="36C16362"/>
    <w:rsid w:val="36C68184"/>
    <w:rsid w:val="36C7ACBF"/>
    <w:rsid w:val="36D61F1C"/>
    <w:rsid w:val="36E8304C"/>
    <w:rsid w:val="36EE64A4"/>
    <w:rsid w:val="36F5AD6A"/>
    <w:rsid w:val="37020D0E"/>
    <w:rsid w:val="370B92B4"/>
    <w:rsid w:val="3714C7B1"/>
    <w:rsid w:val="3715D895"/>
    <w:rsid w:val="371DFC68"/>
    <w:rsid w:val="371EBA27"/>
    <w:rsid w:val="37247851"/>
    <w:rsid w:val="37390A4D"/>
    <w:rsid w:val="3742E88D"/>
    <w:rsid w:val="3748074A"/>
    <w:rsid w:val="374C40B9"/>
    <w:rsid w:val="37509751"/>
    <w:rsid w:val="3754EDA2"/>
    <w:rsid w:val="37608D9C"/>
    <w:rsid w:val="3761471C"/>
    <w:rsid w:val="3766B234"/>
    <w:rsid w:val="37688CDB"/>
    <w:rsid w:val="378650D4"/>
    <w:rsid w:val="37880D86"/>
    <w:rsid w:val="378ECACD"/>
    <w:rsid w:val="379360EE"/>
    <w:rsid w:val="3797397D"/>
    <w:rsid w:val="3798746D"/>
    <w:rsid w:val="379B12FF"/>
    <w:rsid w:val="37A4A99E"/>
    <w:rsid w:val="37A845E6"/>
    <w:rsid w:val="37BAB14E"/>
    <w:rsid w:val="37BB7D88"/>
    <w:rsid w:val="37C4E376"/>
    <w:rsid w:val="37C99DCC"/>
    <w:rsid w:val="37D66263"/>
    <w:rsid w:val="37D88AD3"/>
    <w:rsid w:val="37E1A7BD"/>
    <w:rsid w:val="37EA4BE1"/>
    <w:rsid w:val="37F6D245"/>
    <w:rsid w:val="37F7A51E"/>
    <w:rsid w:val="37F95FF8"/>
    <w:rsid w:val="37FB89AC"/>
    <w:rsid w:val="37FE4FF0"/>
    <w:rsid w:val="380297B1"/>
    <w:rsid w:val="380D3E52"/>
    <w:rsid w:val="380D735B"/>
    <w:rsid w:val="380ED82C"/>
    <w:rsid w:val="381F3A74"/>
    <w:rsid w:val="382D92C3"/>
    <w:rsid w:val="382E5999"/>
    <w:rsid w:val="383B1B35"/>
    <w:rsid w:val="3849B316"/>
    <w:rsid w:val="385076DE"/>
    <w:rsid w:val="38572CD8"/>
    <w:rsid w:val="385801F4"/>
    <w:rsid w:val="385D24D0"/>
    <w:rsid w:val="3876035E"/>
    <w:rsid w:val="387C70F4"/>
    <w:rsid w:val="38872335"/>
    <w:rsid w:val="3891E067"/>
    <w:rsid w:val="38A51EAE"/>
    <w:rsid w:val="38A56036"/>
    <w:rsid w:val="38ACC73E"/>
    <w:rsid w:val="38B76870"/>
    <w:rsid w:val="38BC8723"/>
    <w:rsid w:val="38C371C3"/>
    <w:rsid w:val="38C6C702"/>
    <w:rsid w:val="38D8D1C5"/>
    <w:rsid w:val="38DF047A"/>
    <w:rsid w:val="38E25E96"/>
    <w:rsid w:val="38F06041"/>
    <w:rsid w:val="38F0A9F2"/>
    <w:rsid w:val="38F98B7F"/>
    <w:rsid w:val="38FA6A69"/>
    <w:rsid w:val="390844E0"/>
    <w:rsid w:val="39097493"/>
    <w:rsid w:val="390BBB32"/>
    <w:rsid w:val="390C79D9"/>
    <w:rsid w:val="391399D9"/>
    <w:rsid w:val="3927D0AD"/>
    <w:rsid w:val="3930E586"/>
    <w:rsid w:val="393120C6"/>
    <w:rsid w:val="393580BB"/>
    <w:rsid w:val="3935ABEF"/>
    <w:rsid w:val="3938C336"/>
    <w:rsid w:val="3941F28C"/>
    <w:rsid w:val="39485106"/>
    <w:rsid w:val="394ED892"/>
    <w:rsid w:val="395289B7"/>
    <w:rsid w:val="395319D8"/>
    <w:rsid w:val="39546E89"/>
    <w:rsid w:val="395A3903"/>
    <w:rsid w:val="3968E413"/>
    <w:rsid w:val="396996B2"/>
    <w:rsid w:val="396B89CD"/>
    <w:rsid w:val="396F95C1"/>
    <w:rsid w:val="39714E3E"/>
    <w:rsid w:val="3974B6A2"/>
    <w:rsid w:val="397C8B4E"/>
    <w:rsid w:val="397D8986"/>
    <w:rsid w:val="398241F5"/>
    <w:rsid w:val="3984DA23"/>
    <w:rsid w:val="3987F4FC"/>
    <w:rsid w:val="3989E90D"/>
    <w:rsid w:val="398CD7C6"/>
    <w:rsid w:val="3990EE5D"/>
    <w:rsid w:val="3991A33B"/>
    <w:rsid w:val="3996BAFA"/>
    <w:rsid w:val="3996BC42"/>
    <w:rsid w:val="39A52AFB"/>
    <w:rsid w:val="39A54B27"/>
    <w:rsid w:val="39AD8BD2"/>
    <w:rsid w:val="39AF0287"/>
    <w:rsid w:val="39B7C9D6"/>
    <w:rsid w:val="39C5EDA5"/>
    <w:rsid w:val="39C99CF8"/>
    <w:rsid w:val="39CC8A47"/>
    <w:rsid w:val="39D0A883"/>
    <w:rsid w:val="39DA6B93"/>
    <w:rsid w:val="39DC380A"/>
    <w:rsid w:val="39FBBCCD"/>
    <w:rsid w:val="3A0A72F6"/>
    <w:rsid w:val="3A1759CE"/>
    <w:rsid w:val="3A177BD2"/>
    <w:rsid w:val="3A332250"/>
    <w:rsid w:val="3A44CB19"/>
    <w:rsid w:val="3A4AC76D"/>
    <w:rsid w:val="3A58DA20"/>
    <w:rsid w:val="3A6A909E"/>
    <w:rsid w:val="3A776BB7"/>
    <w:rsid w:val="3A7B9F5D"/>
    <w:rsid w:val="3A8A3365"/>
    <w:rsid w:val="3A8CE233"/>
    <w:rsid w:val="3A9238D1"/>
    <w:rsid w:val="3A997600"/>
    <w:rsid w:val="3A9CB418"/>
    <w:rsid w:val="3AA29DCC"/>
    <w:rsid w:val="3AA40C24"/>
    <w:rsid w:val="3AA4CBEC"/>
    <w:rsid w:val="3AA791DB"/>
    <w:rsid w:val="3AA7CE58"/>
    <w:rsid w:val="3AAD2ECC"/>
    <w:rsid w:val="3AAEE440"/>
    <w:rsid w:val="3AC8CBE6"/>
    <w:rsid w:val="3ADAD646"/>
    <w:rsid w:val="3ADAEB10"/>
    <w:rsid w:val="3ADE66CD"/>
    <w:rsid w:val="3AE085AE"/>
    <w:rsid w:val="3AEBA7C0"/>
    <w:rsid w:val="3AEE942A"/>
    <w:rsid w:val="3AF4F742"/>
    <w:rsid w:val="3AFC49D5"/>
    <w:rsid w:val="3B021098"/>
    <w:rsid w:val="3B14E204"/>
    <w:rsid w:val="3B154D56"/>
    <w:rsid w:val="3B16DDA2"/>
    <w:rsid w:val="3B2084B2"/>
    <w:rsid w:val="3B210043"/>
    <w:rsid w:val="3B2201EF"/>
    <w:rsid w:val="3B23E23B"/>
    <w:rsid w:val="3B2830BC"/>
    <w:rsid w:val="3B2DCA2D"/>
    <w:rsid w:val="3B422361"/>
    <w:rsid w:val="3B4345EE"/>
    <w:rsid w:val="3B461696"/>
    <w:rsid w:val="3B526CF3"/>
    <w:rsid w:val="3B5B5C9A"/>
    <w:rsid w:val="3B6229DE"/>
    <w:rsid w:val="3B652051"/>
    <w:rsid w:val="3B73784D"/>
    <w:rsid w:val="3B8821F2"/>
    <w:rsid w:val="3B8AB4CD"/>
    <w:rsid w:val="3B953D5D"/>
    <w:rsid w:val="3B9F5B13"/>
    <w:rsid w:val="3BA8895E"/>
    <w:rsid w:val="3BA9D533"/>
    <w:rsid w:val="3BB02A0A"/>
    <w:rsid w:val="3BB1C6DE"/>
    <w:rsid w:val="3BB279E2"/>
    <w:rsid w:val="3BBDB9DC"/>
    <w:rsid w:val="3BC087F7"/>
    <w:rsid w:val="3BC20B99"/>
    <w:rsid w:val="3BC804A5"/>
    <w:rsid w:val="3BCB63DA"/>
    <w:rsid w:val="3BCB6768"/>
    <w:rsid w:val="3BCC46BC"/>
    <w:rsid w:val="3BD91B73"/>
    <w:rsid w:val="3BE78CC4"/>
    <w:rsid w:val="3BF1A7B8"/>
    <w:rsid w:val="3BF25A94"/>
    <w:rsid w:val="3BFFA2CF"/>
    <w:rsid w:val="3C03654A"/>
    <w:rsid w:val="3C1539C4"/>
    <w:rsid w:val="3C1A4615"/>
    <w:rsid w:val="3C1F3555"/>
    <w:rsid w:val="3C1F5EEE"/>
    <w:rsid w:val="3C2519E6"/>
    <w:rsid w:val="3C325663"/>
    <w:rsid w:val="3C39D618"/>
    <w:rsid w:val="3C41CCC0"/>
    <w:rsid w:val="3C68EF3B"/>
    <w:rsid w:val="3C6E2A68"/>
    <w:rsid w:val="3C706BA5"/>
    <w:rsid w:val="3C7BF31D"/>
    <w:rsid w:val="3C7DCA5F"/>
    <w:rsid w:val="3C88F919"/>
    <w:rsid w:val="3C917CB3"/>
    <w:rsid w:val="3C91B81B"/>
    <w:rsid w:val="3C963549"/>
    <w:rsid w:val="3CAA4C1F"/>
    <w:rsid w:val="3CAA5210"/>
    <w:rsid w:val="3CB2A492"/>
    <w:rsid w:val="3CB89F39"/>
    <w:rsid w:val="3CBB19C3"/>
    <w:rsid w:val="3CC49414"/>
    <w:rsid w:val="3CCA0210"/>
    <w:rsid w:val="3CCEA2B2"/>
    <w:rsid w:val="3CD7316C"/>
    <w:rsid w:val="3CD99FCD"/>
    <w:rsid w:val="3CDBE7B2"/>
    <w:rsid w:val="3CE12762"/>
    <w:rsid w:val="3CEAC617"/>
    <w:rsid w:val="3CEB01D3"/>
    <w:rsid w:val="3CEFFE46"/>
    <w:rsid w:val="3CFB1142"/>
    <w:rsid w:val="3CFF942D"/>
    <w:rsid w:val="3D16C41E"/>
    <w:rsid w:val="3D1B6D7E"/>
    <w:rsid w:val="3D1C1E38"/>
    <w:rsid w:val="3D37DCD6"/>
    <w:rsid w:val="3D3E81D8"/>
    <w:rsid w:val="3D3FD2B4"/>
    <w:rsid w:val="3D42D2E1"/>
    <w:rsid w:val="3D48FFF6"/>
    <w:rsid w:val="3D4B7384"/>
    <w:rsid w:val="3D5439A2"/>
    <w:rsid w:val="3D5BEDB6"/>
    <w:rsid w:val="3D6322C3"/>
    <w:rsid w:val="3D67F952"/>
    <w:rsid w:val="3D687D7A"/>
    <w:rsid w:val="3D6D6024"/>
    <w:rsid w:val="3D74FA84"/>
    <w:rsid w:val="3D7784CC"/>
    <w:rsid w:val="3D7985A9"/>
    <w:rsid w:val="3D8E00ED"/>
    <w:rsid w:val="3D92B857"/>
    <w:rsid w:val="3D955952"/>
    <w:rsid w:val="3D99637E"/>
    <w:rsid w:val="3D999A5F"/>
    <w:rsid w:val="3D9E10BD"/>
    <w:rsid w:val="3D9F29CF"/>
    <w:rsid w:val="3DB34FBE"/>
    <w:rsid w:val="3DB47FE8"/>
    <w:rsid w:val="3DB757C0"/>
    <w:rsid w:val="3DB969CD"/>
    <w:rsid w:val="3DC79C6F"/>
    <w:rsid w:val="3DCBBB66"/>
    <w:rsid w:val="3DD5AEAC"/>
    <w:rsid w:val="3DEB39AD"/>
    <w:rsid w:val="3DED3D55"/>
    <w:rsid w:val="3E0BCED0"/>
    <w:rsid w:val="3E252FE3"/>
    <w:rsid w:val="3E37EA36"/>
    <w:rsid w:val="3E39D7AE"/>
    <w:rsid w:val="3E3A48C0"/>
    <w:rsid w:val="3E434D35"/>
    <w:rsid w:val="3E45DC92"/>
    <w:rsid w:val="3E460497"/>
    <w:rsid w:val="3E4AD089"/>
    <w:rsid w:val="3E509107"/>
    <w:rsid w:val="3E565C38"/>
    <w:rsid w:val="3E5ACE75"/>
    <w:rsid w:val="3E5D6A10"/>
    <w:rsid w:val="3E5DC4CC"/>
    <w:rsid w:val="3E625632"/>
    <w:rsid w:val="3E65E395"/>
    <w:rsid w:val="3E73274D"/>
    <w:rsid w:val="3E774906"/>
    <w:rsid w:val="3E7759DF"/>
    <w:rsid w:val="3EA39A14"/>
    <w:rsid w:val="3EB206C1"/>
    <w:rsid w:val="3EC4105A"/>
    <w:rsid w:val="3ED01963"/>
    <w:rsid w:val="3ED68F7B"/>
    <w:rsid w:val="3EE0D793"/>
    <w:rsid w:val="3EE51DE3"/>
    <w:rsid w:val="3EE7C8BB"/>
    <w:rsid w:val="3EE9E39B"/>
    <w:rsid w:val="3EEDD4D8"/>
    <w:rsid w:val="3EF1683C"/>
    <w:rsid w:val="3EF66393"/>
    <w:rsid w:val="3F051211"/>
    <w:rsid w:val="3F077CD8"/>
    <w:rsid w:val="3F1C506E"/>
    <w:rsid w:val="3F1E73AB"/>
    <w:rsid w:val="3F2CC535"/>
    <w:rsid w:val="3F3A4DB3"/>
    <w:rsid w:val="3F3CDC1C"/>
    <w:rsid w:val="3F3D387B"/>
    <w:rsid w:val="3F44CEDD"/>
    <w:rsid w:val="3F4E2676"/>
    <w:rsid w:val="3F50FAA7"/>
    <w:rsid w:val="3F684B5A"/>
    <w:rsid w:val="3F6C81C7"/>
    <w:rsid w:val="3F73E195"/>
    <w:rsid w:val="3F75BC12"/>
    <w:rsid w:val="3F77D5AB"/>
    <w:rsid w:val="3F79C551"/>
    <w:rsid w:val="3F81C58A"/>
    <w:rsid w:val="3F92ECC8"/>
    <w:rsid w:val="3F99FF18"/>
    <w:rsid w:val="3FA011B0"/>
    <w:rsid w:val="3FA1D01B"/>
    <w:rsid w:val="3FA4E8D0"/>
    <w:rsid w:val="3FA58829"/>
    <w:rsid w:val="3FAC1C29"/>
    <w:rsid w:val="3FB6274E"/>
    <w:rsid w:val="3FB853F3"/>
    <w:rsid w:val="3FBB8703"/>
    <w:rsid w:val="3FC73CB3"/>
    <w:rsid w:val="3FD214FF"/>
    <w:rsid w:val="3FD5FAA8"/>
    <w:rsid w:val="3FD68E32"/>
    <w:rsid w:val="3FE400AA"/>
    <w:rsid w:val="3FE5359D"/>
    <w:rsid w:val="3FEF8DDF"/>
    <w:rsid w:val="3FF5D141"/>
    <w:rsid w:val="3FF84149"/>
    <w:rsid w:val="3FFB1474"/>
    <w:rsid w:val="3FFD637B"/>
    <w:rsid w:val="3FFE2EEC"/>
    <w:rsid w:val="3FFEB9AB"/>
    <w:rsid w:val="400A227B"/>
    <w:rsid w:val="400FCFA4"/>
    <w:rsid w:val="4011CD21"/>
    <w:rsid w:val="4035D366"/>
    <w:rsid w:val="4044A321"/>
    <w:rsid w:val="4048B57B"/>
    <w:rsid w:val="405A7823"/>
    <w:rsid w:val="406450E4"/>
    <w:rsid w:val="40664DBA"/>
    <w:rsid w:val="4070B58A"/>
    <w:rsid w:val="40747643"/>
    <w:rsid w:val="4075FCBA"/>
    <w:rsid w:val="408F795F"/>
    <w:rsid w:val="4092A4D6"/>
    <w:rsid w:val="4096A45F"/>
    <w:rsid w:val="40AA2689"/>
    <w:rsid w:val="40AB3E87"/>
    <w:rsid w:val="40BADEBF"/>
    <w:rsid w:val="40BB8E24"/>
    <w:rsid w:val="40CE5AB1"/>
    <w:rsid w:val="40CEF9D6"/>
    <w:rsid w:val="40D336AC"/>
    <w:rsid w:val="40D8D21F"/>
    <w:rsid w:val="40E7409D"/>
    <w:rsid w:val="40EA3658"/>
    <w:rsid w:val="40ED9AD2"/>
    <w:rsid w:val="40F9850C"/>
    <w:rsid w:val="40FCFD10"/>
    <w:rsid w:val="4107E27F"/>
    <w:rsid w:val="41101352"/>
    <w:rsid w:val="41259946"/>
    <w:rsid w:val="41293DCC"/>
    <w:rsid w:val="412A9914"/>
    <w:rsid w:val="412BB253"/>
    <w:rsid w:val="41353E0F"/>
    <w:rsid w:val="413B888B"/>
    <w:rsid w:val="413BA612"/>
    <w:rsid w:val="413CFB91"/>
    <w:rsid w:val="413D7C61"/>
    <w:rsid w:val="4164121C"/>
    <w:rsid w:val="416EDD45"/>
    <w:rsid w:val="4170993A"/>
    <w:rsid w:val="4171EB9A"/>
    <w:rsid w:val="41746C5D"/>
    <w:rsid w:val="41767D03"/>
    <w:rsid w:val="417885D1"/>
    <w:rsid w:val="417D57C1"/>
    <w:rsid w:val="4187C2B0"/>
    <w:rsid w:val="418958F3"/>
    <w:rsid w:val="41913E4C"/>
    <w:rsid w:val="41938090"/>
    <w:rsid w:val="419B898B"/>
    <w:rsid w:val="419DA7D4"/>
    <w:rsid w:val="419F5397"/>
    <w:rsid w:val="41A224D5"/>
    <w:rsid w:val="41A2291E"/>
    <w:rsid w:val="41A8C18C"/>
    <w:rsid w:val="41AAFCE7"/>
    <w:rsid w:val="41B2D006"/>
    <w:rsid w:val="41B58A19"/>
    <w:rsid w:val="41B99A8E"/>
    <w:rsid w:val="41C30997"/>
    <w:rsid w:val="41C3179D"/>
    <w:rsid w:val="41C335E2"/>
    <w:rsid w:val="41C59400"/>
    <w:rsid w:val="41C7BB42"/>
    <w:rsid w:val="41C9CB05"/>
    <w:rsid w:val="41D1C294"/>
    <w:rsid w:val="41D44F84"/>
    <w:rsid w:val="41D790C4"/>
    <w:rsid w:val="41DA1BB9"/>
    <w:rsid w:val="41E44306"/>
    <w:rsid w:val="41ECD4B3"/>
    <w:rsid w:val="41F0C450"/>
    <w:rsid w:val="41F47D7C"/>
    <w:rsid w:val="42020470"/>
    <w:rsid w:val="42031031"/>
    <w:rsid w:val="420A3371"/>
    <w:rsid w:val="4211D832"/>
    <w:rsid w:val="42177317"/>
    <w:rsid w:val="42186C30"/>
    <w:rsid w:val="4218F928"/>
    <w:rsid w:val="421A4379"/>
    <w:rsid w:val="4225B57A"/>
    <w:rsid w:val="42283FE3"/>
    <w:rsid w:val="4233E2B4"/>
    <w:rsid w:val="4246222E"/>
    <w:rsid w:val="42481464"/>
    <w:rsid w:val="424F787A"/>
    <w:rsid w:val="42516421"/>
    <w:rsid w:val="4253C632"/>
    <w:rsid w:val="4256D9DF"/>
    <w:rsid w:val="425B1ADB"/>
    <w:rsid w:val="4263C155"/>
    <w:rsid w:val="426A015B"/>
    <w:rsid w:val="426D7A8D"/>
    <w:rsid w:val="426DAD85"/>
    <w:rsid w:val="428148FE"/>
    <w:rsid w:val="428FCBDB"/>
    <w:rsid w:val="42932983"/>
    <w:rsid w:val="429DB615"/>
    <w:rsid w:val="429E3D22"/>
    <w:rsid w:val="42A424D0"/>
    <w:rsid w:val="42A75BBC"/>
    <w:rsid w:val="42BDAF78"/>
    <w:rsid w:val="42CCA2A7"/>
    <w:rsid w:val="42D0CEC7"/>
    <w:rsid w:val="42D45BBE"/>
    <w:rsid w:val="42E312F2"/>
    <w:rsid w:val="42E3AAE1"/>
    <w:rsid w:val="42EC1768"/>
    <w:rsid w:val="42F210F2"/>
    <w:rsid w:val="4305D687"/>
    <w:rsid w:val="43211CC9"/>
    <w:rsid w:val="432467CC"/>
    <w:rsid w:val="4345277A"/>
    <w:rsid w:val="43530E43"/>
    <w:rsid w:val="4353F337"/>
    <w:rsid w:val="4365B08E"/>
    <w:rsid w:val="437678AD"/>
    <w:rsid w:val="43826063"/>
    <w:rsid w:val="438A3E47"/>
    <w:rsid w:val="4399B453"/>
    <w:rsid w:val="43ADA56E"/>
    <w:rsid w:val="43B046D6"/>
    <w:rsid w:val="43B65E79"/>
    <w:rsid w:val="43C6945C"/>
    <w:rsid w:val="43D09857"/>
    <w:rsid w:val="43FD585E"/>
    <w:rsid w:val="44030BBB"/>
    <w:rsid w:val="44092AA0"/>
    <w:rsid w:val="440B887E"/>
    <w:rsid w:val="441299B0"/>
    <w:rsid w:val="44206818"/>
    <w:rsid w:val="442786D6"/>
    <w:rsid w:val="442ADDC6"/>
    <w:rsid w:val="445041FD"/>
    <w:rsid w:val="446294A5"/>
    <w:rsid w:val="446C3455"/>
    <w:rsid w:val="4484E30B"/>
    <w:rsid w:val="448806DF"/>
    <w:rsid w:val="448EEE85"/>
    <w:rsid w:val="448FEE24"/>
    <w:rsid w:val="44906877"/>
    <w:rsid w:val="44A1BC92"/>
    <w:rsid w:val="44A3016A"/>
    <w:rsid w:val="44A55E4D"/>
    <w:rsid w:val="44B0656B"/>
    <w:rsid w:val="44B1890C"/>
    <w:rsid w:val="44B8A6A7"/>
    <w:rsid w:val="44BBAC38"/>
    <w:rsid w:val="44BCD93E"/>
    <w:rsid w:val="44BE1FD5"/>
    <w:rsid w:val="44C7618B"/>
    <w:rsid w:val="44D439BB"/>
    <w:rsid w:val="44DD584F"/>
    <w:rsid w:val="44E51028"/>
    <w:rsid w:val="44E763A3"/>
    <w:rsid w:val="44EBE204"/>
    <w:rsid w:val="44F1B2BD"/>
    <w:rsid w:val="44F825F5"/>
    <w:rsid w:val="45063D97"/>
    <w:rsid w:val="45098B42"/>
    <w:rsid w:val="451222F5"/>
    <w:rsid w:val="4516CED1"/>
    <w:rsid w:val="451BB22A"/>
    <w:rsid w:val="451D5D4C"/>
    <w:rsid w:val="453017A1"/>
    <w:rsid w:val="453BD466"/>
    <w:rsid w:val="45520FFD"/>
    <w:rsid w:val="45551015"/>
    <w:rsid w:val="45577738"/>
    <w:rsid w:val="4564D83B"/>
    <w:rsid w:val="456C9431"/>
    <w:rsid w:val="45700C53"/>
    <w:rsid w:val="45737F61"/>
    <w:rsid w:val="4573C115"/>
    <w:rsid w:val="457BE48B"/>
    <w:rsid w:val="457DF4D3"/>
    <w:rsid w:val="45867C5E"/>
    <w:rsid w:val="45891D40"/>
    <w:rsid w:val="4590E7D5"/>
    <w:rsid w:val="4591C36E"/>
    <w:rsid w:val="459570DF"/>
    <w:rsid w:val="459E03F2"/>
    <w:rsid w:val="459E6ADF"/>
    <w:rsid w:val="45A10869"/>
    <w:rsid w:val="45A47511"/>
    <w:rsid w:val="45A537F8"/>
    <w:rsid w:val="45AC2B50"/>
    <w:rsid w:val="45ADD4B4"/>
    <w:rsid w:val="45B8058D"/>
    <w:rsid w:val="45BBB5C6"/>
    <w:rsid w:val="45C2D0DA"/>
    <w:rsid w:val="45C4FE57"/>
    <w:rsid w:val="45C5CE05"/>
    <w:rsid w:val="45CDD1EC"/>
    <w:rsid w:val="45CF7900"/>
    <w:rsid w:val="45D9DB1A"/>
    <w:rsid w:val="45EC1DCC"/>
    <w:rsid w:val="45ECD0D2"/>
    <w:rsid w:val="45FF3F77"/>
    <w:rsid w:val="4620A61F"/>
    <w:rsid w:val="4623776E"/>
    <w:rsid w:val="462493C9"/>
    <w:rsid w:val="462865E6"/>
    <w:rsid w:val="462AAD6F"/>
    <w:rsid w:val="46311A85"/>
    <w:rsid w:val="46318B34"/>
    <w:rsid w:val="46373D25"/>
    <w:rsid w:val="463A0469"/>
    <w:rsid w:val="46439823"/>
    <w:rsid w:val="46467AFA"/>
    <w:rsid w:val="466244A3"/>
    <w:rsid w:val="46662451"/>
    <w:rsid w:val="4675F220"/>
    <w:rsid w:val="467A4CCC"/>
    <w:rsid w:val="467EB840"/>
    <w:rsid w:val="468574CB"/>
    <w:rsid w:val="468B0C56"/>
    <w:rsid w:val="469467E4"/>
    <w:rsid w:val="4697BD68"/>
    <w:rsid w:val="4699E9D1"/>
    <w:rsid w:val="46A9BF36"/>
    <w:rsid w:val="46ACED41"/>
    <w:rsid w:val="46B6A6DA"/>
    <w:rsid w:val="46C36114"/>
    <w:rsid w:val="46C8DF2E"/>
    <w:rsid w:val="46D9AA1E"/>
    <w:rsid w:val="46D9BDAF"/>
    <w:rsid w:val="46DE2C86"/>
    <w:rsid w:val="46F3D2BA"/>
    <w:rsid w:val="46F9295A"/>
    <w:rsid w:val="46FCB6D8"/>
    <w:rsid w:val="47056843"/>
    <w:rsid w:val="47089C3B"/>
    <w:rsid w:val="472C14C7"/>
    <w:rsid w:val="4730AC2F"/>
    <w:rsid w:val="47319496"/>
    <w:rsid w:val="474CECB9"/>
    <w:rsid w:val="4750B1F7"/>
    <w:rsid w:val="476B32B9"/>
    <w:rsid w:val="4774D049"/>
    <w:rsid w:val="47784BD0"/>
    <w:rsid w:val="47A43B80"/>
    <w:rsid w:val="47AD06CD"/>
    <w:rsid w:val="47B3FFEE"/>
    <w:rsid w:val="47B94C31"/>
    <w:rsid w:val="47BDF785"/>
    <w:rsid w:val="47CCCBB3"/>
    <w:rsid w:val="47D2EFA3"/>
    <w:rsid w:val="47DA814A"/>
    <w:rsid w:val="47DFA258"/>
    <w:rsid w:val="47E5D56E"/>
    <w:rsid w:val="47E715D6"/>
    <w:rsid w:val="47F0937A"/>
    <w:rsid w:val="47F19186"/>
    <w:rsid w:val="47F9DA30"/>
    <w:rsid w:val="47FAD72D"/>
    <w:rsid w:val="480385E8"/>
    <w:rsid w:val="4806B157"/>
    <w:rsid w:val="4809829B"/>
    <w:rsid w:val="4815BDAD"/>
    <w:rsid w:val="4819297A"/>
    <w:rsid w:val="481DB592"/>
    <w:rsid w:val="4820467F"/>
    <w:rsid w:val="48358DE3"/>
    <w:rsid w:val="4837F7B0"/>
    <w:rsid w:val="483A1ABC"/>
    <w:rsid w:val="4847FF5F"/>
    <w:rsid w:val="484AE01D"/>
    <w:rsid w:val="48504C60"/>
    <w:rsid w:val="4852AEA5"/>
    <w:rsid w:val="4867C570"/>
    <w:rsid w:val="486FBD41"/>
    <w:rsid w:val="48725303"/>
    <w:rsid w:val="488877A5"/>
    <w:rsid w:val="488BB72A"/>
    <w:rsid w:val="4893DE23"/>
    <w:rsid w:val="48997472"/>
    <w:rsid w:val="489D0361"/>
    <w:rsid w:val="489FE607"/>
    <w:rsid w:val="48A703C6"/>
    <w:rsid w:val="48A88416"/>
    <w:rsid w:val="48ABEA11"/>
    <w:rsid w:val="48BA7D85"/>
    <w:rsid w:val="48C48B3F"/>
    <w:rsid w:val="48C4A329"/>
    <w:rsid w:val="48C5DE25"/>
    <w:rsid w:val="48C7651F"/>
    <w:rsid w:val="48CD5248"/>
    <w:rsid w:val="48D168EC"/>
    <w:rsid w:val="48E00584"/>
    <w:rsid w:val="48E0C52E"/>
    <w:rsid w:val="48E3EA7E"/>
    <w:rsid w:val="48EC2772"/>
    <w:rsid w:val="48EE0F7F"/>
    <w:rsid w:val="48F1742A"/>
    <w:rsid w:val="48F877C7"/>
    <w:rsid w:val="48FAEA96"/>
    <w:rsid w:val="48FAECB6"/>
    <w:rsid w:val="4913850F"/>
    <w:rsid w:val="49166247"/>
    <w:rsid w:val="49181B25"/>
    <w:rsid w:val="491AC6AF"/>
    <w:rsid w:val="49215A29"/>
    <w:rsid w:val="492AE974"/>
    <w:rsid w:val="492BC4B0"/>
    <w:rsid w:val="492CC18F"/>
    <w:rsid w:val="492D29C6"/>
    <w:rsid w:val="493B9E1B"/>
    <w:rsid w:val="493EA795"/>
    <w:rsid w:val="493EB44A"/>
    <w:rsid w:val="4947375C"/>
    <w:rsid w:val="494DA73B"/>
    <w:rsid w:val="494E48B8"/>
    <w:rsid w:val="495555AC"/>
    <w:rsid w:val="495A09E5"/>
    <w:rsid w:val="495A218E"/>
    <w:rsid w:val="496A763C"/>
    <w:rsid w:val="496E97EE"/>
    <w:rsid w:val="4970136B"/>
    <w:rsid w:val="49788622"/>
    <w:rsid w:val="49851803"/>
    <w:rsid w:val="49878D1E"/>
    <w:rsid w:val="49958BE3"/>
    <w:rsid w:val="49959E1A"/>
    <w:rsid w:val="499DBFE6"/>
    <w:rsid w:val="49AA9B12"/>
    <w:rsid w:val="49B7F913"/>
    <w:rsid w:val="49B92FB0"/>
    <w:rsid w:val="49C4B3B4"/>
    <w:rsid w:val="49C5A1DE"/>
    <w:rsid w:val="49C6548C"/>
    <w:rsid w:val="49C7CE85"/>
    <w:rsid w:val="49CE7A46"/>
    <w:rsid w:val="49CFF231"/>
    <w:rsid w:val="49E0B1C4"/>
    <w:rsid w:val="49E7BCAB"/>
    <w:rsid w:val="49EA888C"/>
    <w:rsid w:val="49EDF7DD"/>
    <w:rsid w:val="49EFB129"/>
    <w:rsid w:val="49F118CA"/>
    <w:rsid w:val="49F25671"/>
    <w:rsid w:val="49F332CE"/>
    <w:rsid w:val="49F4CD96"/>
    <w:rsid w:val="49F5554F"/>
    <w:rsid w:val="49FA8237"/>
    <w:rsid w:val="49FAA4B0"/>
    <w:rsid w:val="4A0170EA"/>
    <w:rsid w:val="4A09EEB0"/>
    <w:rsid w:val="4A140C1B"/>
    <w:rsid w:val="4A14B92F"/>
    <w:rsid w:val="4A2C2FAD"/>
    <w:rsid w:val="4A33D07E"/>
    <w:rsid w:val="4A3A58F7"/>
    <w:rsid w:val="4A3FE833"/>
    <w:rsid w:val="4A427EF4"/>
    <w:rsid w:val="4A43280C"/>
    <w:rsid w:val="4A472F2F"/>
    <w:rsid w:val="4A4A4078"/>
    <w:rsid w:val="4A4E7DEE"/>
    <w:rsid w:val="4A536E5E"/>
    <w:rsid w:val="4A5757E2"/>
    <w:rsid w:val="4A5D6445"/>
    <w:rsid w:val="4A6935E1"/>
    <w:rsid w:val="4A6F8DC8"/>
    <w:rsid w:val="4A74B992"/>
    <w:rsid w:val="4A752FE3"/>
    <w:rsid w:val="4A84191D"/>
    <w:rsid w:val="4A85866F"/>
    <w:rsid w:val="4A8B72BA"/>
    <w:rsid w:val="4A91B957"/>
    <w:rsid w:val="4A964249"/>
    <w:rsid w:val="4AA40012"/>
    <w:rsid w:val="4AA5E63F"/>
    <w:rsid w:val="4AABE71C"/>
    <w:rsid w:val="4AB12263"/>
    <w:rsid w:val="4AC29B13"/>
    <w:rsid w:val="4ACAD8E8"/>
    <w:rsid w:val="4ACADDD8"/>
    <w:rsid w:val="4AD30707"/>
    <w:rsid w:val="4AD4E50A"/>
    <w:rsid w:val="4AE5F1C4"/>
    <w:rsid w:val="4AE9AAE9"/>
    <w:rsid w:val="4AF4CBFC"/>
    <w:rsid w:val="4AF59E3E"/>
    <w:rsid w:val="4B03997D"/>
    <w:rsid w:val="4B13B2F9"/>
    <w:rsid w:val="4B155F0C"/>
    <w:rsid w:val="4B19525F"/>
    <w:rsid w:val="4B1C2E41"/>
    <w:rsid w:val="4B21AC77"/>
    <w:rsid w:val="4B2847CC"/>
    <w:rsid w:val="4B2DA968"/>
    <w:rsid w:val="4B3693B3"/>
    <w:rsid w:val="4B37740C"/>
    <w:rsid w:val="4B56B4E5"/>
    <w:rsid w:val="4B57E710"/>
    <w:rsid w:val="4B6890B7"/>
    <w:rsid w:val="4B7067F4"/>
    <w:rsid w:val="4B7264C1"/>
    <w:rsid w:val="4B831228"/>
    <w:rsid w:val="4BA8A0BC"/>
    <w:rsid w:val="4BB5238A"/>
    <w:rsid w:val="4BBE2356"/>
    <w:rsid w:val="4BBE5F37"/>
    <w:rsid w:val="4BC336A0"/>
    <w:rsid w:val="4BC6F8B4"/>
    <w:rsid w:val="4BCAB33A"/>
    <w:rsid w:val="4BCEC514"/>
    <w:rsid w:val="4BD5051F"/>
    <w:rsid w:val="4BDF2E86"/>
    <w:rsid w:val="4BDFA1E8"/>
    <w:rsid w:val="4BE81AF2"/>
    <w:rsid w:val="4BEF1F57"/>
    <w:rsid w:val="4C051F78"/>
    <w:rsid w:val="4C15398D"/>
    <w:rsid w:val="4C16BF58"/>
    <w:rsid w:val="4C274E7A"/>
    <w:rsid w:val="4C32ADE7"/>
    <w:rsid w:val="4C37E279"/>
    <w:rsid w:val="4C432848"/>
    <w:rsid w:val="4C4CE611"/>
    <w:rsid w:val="4C4D557E"/>
    <w:rsid w:val="4C4EA108"/>
    <w:rsid w:val="4C4FEB75"/>
    <w:rsid w:val="4C526F83"/>
    <w:rsid w:val="4C58860E"/>
    <w:rsid w:val="4C588B08"/>
    <w:rsid w:val="4C5DD385"/>
    <w:rsid w:val="4C5E52EC"/>
    <w:rsid w:val="4C65FA8E"/>
    <w:rsid w:val="4C6C6DC7"/>
    <w:rsid w:val="4C757B19"/>
    <w:rsid w:val="4C802119"/>
    <w:rsid w:val="4C82060D"/>
    <w:rsid w:val="4C89B033"/>
    <w:rsid w:val="4C89C7E4"/>
    <w:rsid w:val="4C8D6C13"/>
    <w:rsid w:val="4C9914FC"/>
    <w:rsid w:val="4C99AE55"/>
    <w:rsid w:val="4C9E2CB4"/>
    <w:rsid w:val="4C9F8CD3"/>
    <w:rsid w:val="4C9FE0C0"/>
    <w:rsid w:val="4CACA528"/>
    <w:rsid w:val="4CB80D2C"/>
    <w:rsid w:val="4CB8F4E7"/>
    <w:rsid w:val="4CBA3065"/>
    <w:rsid w:val="4CBCE038"/>
    <w:rsid w:val="4CC89754"/>
    <w:rsid w:val="4CCA91C7"/>
    <w:rsid w:val="4CCDBEEC"/>
    <w:rsid w:val="4CEE9D9F"/>
    <w:rsid w:val="4CF1B303"/>
    <w:rsid w:val="4CF3A5DF"/>
    <w:rsid w:val="4CF62984"/>
    <w:rsid w:val="4CF995E0"/>
    <w:rsid w:val="4CFFBC00"/>
    <w:rsid w:val="4D0228BE"/>
    <w:rsid w:val="4D064856"/>
    <w:rsid w:val="4D0B2ECE"/>
    <w:rsid w:val="4D0EE6AE"/>
    <w:rsid w:val="4D13AF12"/>
    <w:rsid w:val="4D1FE5FF"/>
    <w:rsid w:val="4D22C4EB"/>
    <w:rsid w:val="4D2A49D6"/>
    <w:rsid w:val="4D2CE4B2"/>
    <w:rsid w:val="4D2DF536"/>
    <w:rsid w:val="4D32D06F"/>
    <w:rsid w:val="4D43C8A9"/>
    <w:rsid w:val="4D4DEDD2"/>
    <w:rsid w:val="4D5CD789"/>
    <w:rsid w:val="4D6399BC"/>
    <w:rsid w:val="4D65433A"/>
    <w:rsid w:val="4D7325D5"/>
    <w:rsid w:val="4D843BE4"/>
    <w:rsid w:val="4D892288"/>
    <w:rsid w:val="4D8CDD23"/>
    <w:rsid w:val="4D95A011"/>
    <w:rsid w:val="4D9D9446"/>
    <w:rsid w:val="4DA103E7"/>
    <w:rsid w:val="4DB1718C"/>
    <w:rsid w:val="4DB879D8"/>
    <w:rsid w:val="4DBC084E"/>
    <w:rsid w:val="4DCFC465"/>
    <w:rsid w:val="4DD8539E"/>
    <w:rsid w:val="4DD99883"/>
    <w:rsid w:val="4DE5FFBD"/>
    <w:rsid w:val="4E0885E5"/>
    <w:rsid w:val="4E0F324E"/>
    <w:rsid w:val="4E131B10"/>
    <w:rsid w:val="4E237066"/>
    <w:rsid w:val="4E2373DA"/>
    <w:rsid w:val="4E288688"/>
    <w:rsid w:val="4E296C6A"/>
    <w:rsid w:val="4E2A4DBE"/>
    <w:rsid w:val="4E35FDD6"/>
    <w:rsid w:val="4E3882F1"/>
    <w:rsid w:val="4E3D670E"/>
    <w:rsid w:val="4E55646B"/>
    <w:rsid w:val="4E5806A9"/>
    <w:rsid w:val="4E581C74"/>
    <w:rsid w:val="4E5A785C"/>
    <w:rsid w:val="4E5B94B3"/>
    <w:rsid w:val="4E5DEB54"/>
    <w:rsid w:val="4E6C8BB7"/>
    <w:rsid w:val="4E6DA32E"/>
    <w:rsid w:val="4E6F1E10"/>
    <w:rsid w:val="4E780230"/>
    <w:rsid w:val="4E7C5A52"/>
    <w:rsid w:val="4E8A21B7"/>
    <w:rsid w:val="4E8B08F0"/>
    <w:rsid w:val="4E8C7808"/>
    <w:rsid w:val="4E8C97BA"/>
    <w:rsid w:val="4E8D2367"/>
    <w:rsid w:val="4E947846"/>
    <w:rsid w:val="4E9B5B4D"/>
    <w:rsid w:val="4EAA631F"/>
    <w:rsid w:val="4EAAAB64"/>
    <w:rsid w:val="4EB0258D"/>
    <w:rsid w:val="4EB0383C"/>
    <w:rsid w:val="4EBA196A"/>
    <w:rsid w:val="4EBED023"/>
    <w:rsid w:val="4EC08025"/>
    <w:rsid w:val="4ECB5CB1"/>
    <w:rsid w:val="4ECE699A"/>
    <w:rsid w:val="4ED7C73A"/>
    <w:rsid w:val="4EDFD1E4"/>
    <w:rsid w:val="4EE394BA"/>
    <w:rsid w:val="4EE79A08"/>
    <w:rsid w:val="4EFD71A7"/>
    <w:rsid w:val="4F11C77C"/>
    <w:rsid w:val="4F1A3647"/>
    <w:rsid w:val="4F206852"/>
    <w:rsid w:val="4F339965"/>
    <w:rsid w:val="4F3648C9"/>
    <w:rsid w:val="4F3B319C"/>
    <w:rsid w:val="4F47A710"/>
    <w:rsid w:val="4F484E12"/>
    <w:rsid w:val="4F4CEF0D"/>
    <w:rsid w:val="4F4D5ECB"/>
    <w:rsid w:val="4F4E0C10"/>
    <w:rsid w:val="4F5DC763"/>
    <w:rsid w:val="4F5FA419"/>
    <w:rsid w:val="4F622A6E"/>
    <w:rsid w:val="4F686E25"/>
    <w:rsid w:val="4F6EDD1E"/>
    <w:rsid w:val="4F797192"/>
    <w:rsid w:val="4F7B6BBD"/>
    <w:rsid w:val="4F9423A7"/>
    <w:rsid w:val="4F964C18"/>
    <w:rsid w:val="4F9AAEF8"/>
    <w:rsid w:val="4FA23096"/>
    <w:rsid w:val="4FA3C7F3"/>
    <w:rsid w:val="4FA7FC40"/>
    <w:rsid w:val="4FAA9F8B"/>
    <w:rsid w:val="4FAC9726"/>
    <w:rsid w:val="4FB07BE3"/>
    <w:rsid w:val="4FB0AC93"/>
    <w:rsid w:val="4FB0D9F1"/>
    <w:rsid w:val="4FB8EDD0"/>
    <w:rsid w:val="4FBE2724"/>
    <w:rsid w:val="4FC1D97B"/>
    <w:rsid w:val="4FCBFB7F"/>
    <w:rsid w:val="4FD3B661"/>
    <w:rsid w:val="4FD76FB7"/>
    <w:rsid w:val="4FE1C9AE"/>
    <w:rsid w:val="4FEE5B35"/>
    <w:rsid w:val="4FF9C19A"/>
    <w:rsid w:val="4FFA4456"/>
    <w:rsid w:val="50126DD4"/>
    <w:rsid w:val="5022F2FF"/>
    <w:rsid w:val="50261EAA"/>
    <w:rsid w:val="5033F031"/>
    <w:rsid w:val="50404AB5"/>
    <w:rsid w:val="5049270B"/>
    <w:rsid w:val="504A20EB"/>
    <w:rsid w:val="504A46C0"/>
    <w:rsid w:val="5050139E"/>
    <w:rsid w:val="50502ABC"/>
    <w:rsid w:val="50563E9D"/>
    <w:rsid w:val="50788C15"/>
    <w:rsid w:val="507F38E0"/>
    <w:rsid w:val="50831F8F"/>
    <w:rsid w:val="508EF607"/>
    <w:rsid w:val="508F3DE1"/>
    <w:rsid w:val="508F4A23"/>
    <w:rsid w:val="5094CD1D"/>
    <w:rsid w:val="5099E240"/>
    <w:rsid w:val="50A8C5A0"/>
    <w:rsid w:val="50CF1181"/>
    <w:rsid w:val="50D4F24F"/>
    <w:rsid w:val="50D8AC1D"/>
    <w:rsid w:val="50DBC66D"/>
    <w:rsid w:val="50E1BC39"/>
    <w:rsid w:val="50E25629"/>
    <w:rsid w:val="50EB0809"/>
    <w:rsid w:val="50F6442F"/>
    <w:rsid w:val="50F97878"/>
    <w:rsid w:val="5104A781"/>
    <w:rsid w:val="51061D55"/>
    <w:rsid w:val="510BB279"/>
    <w:rsid w:val="51140624"/>
    <w:rsid w:val="511683AA"/>
    <w:rsid w:val="511785A4"/>
    <w:rsid w:val="51198693"/>
    <w:rsid w:val="511B3BC3"/>
    <w:rsid w:val="511B8A5A"/>
    <w:rsid w:val="51216BB9"/>
    <w:rsid w:val="513661E4"/>
    <w:rsid w:val="51377129"/>
    <w:rsid w:val="5138A883"/>
    <w:rsid w:val="5142C721"/>
    <w:rsid w:val="514CEB7C"/>
    <w:rsid w:val="514F7BFE"/>
    <w:rsid w:val="51501255"/>
    <w:rsid w:val="515D73B5"/>
    <w:rsid w:val="515DF6C8"/>
    <w:rsid w:val="51646C50"/>
    <w:rsid w:val="516D0A34"/>
    <w:rsid w:val="516EE36A"/>
    <w:rsid w:val="5171120D"/>
    <w:rsid w:val="517156A2"/>
    <w:rsid w:val="5171F23A"/>
    <w:rsid w:val="5174A37C"/>
    <w:rsid w:val="517E0DC9"/>
    <w:rsid w:val="518B4639"/>
    <w:rsid w:val="518D894B"/>
    <w:rsid w:val="519AA7A5"/>
    <w:rsid w:val="51AEF123"/>
    <w:rsid w:val="51B86091"/>
    <w:rsid w:val="51BBD862"/>
    <w:rsid w:val="51C00413"/>
    <w:rsid w:val="51C2E5E4"/>
    <w:rsid w:val="51C5407C"/>
    <w:rsid w:val="51CA66D9"/>
    <w:rsid w:val="51CEAE63"/>
    <w:rsid w:val="51E2DC0A"/>
    <w:rsid w:val="51E5835F"/>
    <w:rsid w:val="51F46FAB"/>
    <w:rsid w:val="51FE47A0"/>
    <w:rsid w:val="52025C0D"/>
    <w:rsid w:val="52101C97"/>
    <w:rsid w:val="5220A3AE"/>
    <w:rsid w:val="5223D750"/>
    <w:rsid w:val="5229428C"/>
    <w:rsid w:val="52295BE0"/>
    <w:rsid w:val="52353EBD"/>
    <w:rsid w:val="52447264"/>
    <w:rsid w:val="5256FE4F"/>
    <w:rsid w:val="525DD47C"/>
    <w:rsid w:val="52685530"/>
    <w:rsid w:val="526CCD61"/>
    <w:rsid w:val="52778CC8"/>
    <w:rsid w:val="52812F8C"/>
    <w:rsid w:val="5281CAEE"/>
    <w:rsid w:val="528EDA3C"/>
    <w:rsid w:val="528FA40F"/>
    <w:rsid w:val="52949737"/>
    <w:rsid w:val="5295B639"/>
    <w:rsid w:val="5295D476"/>
    <w:rsid w:val="5297E77B"/>
    <w:rsid w:val="5298592E"/>
    <w:rsid w:val="52A7F6A3"/>
    <w:rsid w:val="52A975E4"/>
    <w:rsid w:val="52AA7F60"/>
    <w:rsid w:val="52AD0B2E"/>
    <w:rsid w:val="52B4C80C"/>
    <w:rsid w:val="52B4D90A"/>
    <w:rsid w:val="52BDBB2C"/>
    <w:rsid w:val="52C441F7"/>
    <w:rsid w:val="52C7E104"/>
    <w:rsid w:val="52D0AC5B"/>
    <w:rsid w:val="52D1D9A1"/>
    <w:rsid w:val="52D2F0CF"/>
    <w:rsid w:val="52F10035"/>
    <w:rsid w:val="52F6AC32"/>
    <w:rsid w:val="52F72988"/>
    <w:rsid w:val="52FA29FF"/>
    <w:rsid w:val="52FC4C7C"/>
    <w:rsid w:val="5301AC8C"/>
    <w:rsid w:val="532E9821"/>
    <w:rsid w:val="53348638"/>
    <w:rsid w:val="534AC7EC"/>
    <w:rsid w:val="5360B2A2"/>
    <w:rsid w:val="53662F14"/>
    <w:rsid w:val="5368718F"/>
    <w:rsid w:val="5373CCE9"/>
    <w:rsid w:val="539F3664"/>
    <w:rsid w:val="53A61DB8"/>
    <w:rsid w:val="53A6D3AD"/>
    <w:rsid w:val="53AEB65A"/>
    <w:rsid w:val="53B7F19A"/>
    <w:rsid w:val="53C454C7"/>
    <w:rsid w:val="53C8E5F9"/>
    <w:rsid w:val="53CCA1D3"/>
    <w:rsid w:val="53D25063"/>
    <w:rsid w:val="53D4BEA0"/>
    <w:rsid w:val="53E821B9"/>
    <w:rsid w:val="53F2BC7E"/>
    <w:rsid w:val="5408DA7C"/>
    <w:rsid w:val="540AFBCA"/>
    <w:rsid w:val="540B7844"/>
    <w:rsid w:val="5411A771"/>
    <w:rsid w:val="5416C565"/>
    <w:rsid w:val="541D9E18"/>
    <w:rsid w:val="54289C03"/>
    <w:rsid w:val="5437CC5A"/>
    <w:rsid w:val="543EE120"/>
    <w:rsid w:val="54427C21"/>
    <w:rsid w:val="5456B1ED"/>
    <w:rsid w:val="545CBA46"/>
    <w:rsid w:val="54648CBA"/>
    <w:rsid w:val="5470F00D"/>
    <w:rsid w:val="547939EC"/>
    <w:rsid w:val="5488838B"/>
    <w:rsid w:val="5489F384"/>
    <w:rsid w:val="548ACA32"/>
    <w:rsid w:val="54A95A08"/>
    <w:rsid w:val="54AB03C2"/>
    <w:rsid w:val="54B3FD20"/>
    <w:rsid w:val="54B66170"/>
    <w:rsid w:val="54B78E4B"/>
    <w:rsid w:val="54BA22B9"/>
    <w:rsid w:val="54BA43D2"/>
    <w:rsid w:val="54BAB3EB"/>
    <w:rsid w:val="54BF7C21"/>
    <w:rsid w:val="54C495EF"/>
    <w:rsid w:val="54DB9B3C"/>
    <w:rsid w:val="54DFF3A8"/>
    <w:rsid w:val="54EB21AD"/>
    <w:rsid w:val="54EFF49D"/>
    <w:rsid w:val="54F0451C"/>
    <w:rsid w:val="54F0537B"/>
    <w:rsid w:val="54F47256"/>
    <w:rsid w:val="54F59327"/>
    <w:rsid w:val="54F7EA6B"/>
    <w:rsid w:val="54FC028E"/>
    <w:rsid w:val="54FCF74B"/>
    <w:rsid w:val="5509A552"/>
    <w:rsid w:val="55183CBC"/>
    <w:rsid w:val="552611D3"/>
    <w:rsid w:val="552FDA62"/>
    <w:rsid w:val="553336E4"/>
    <w:rsid w:val="5536CA9A"/>
    <w:rsid w:val="5536CEC8"/>
    <w:rsid w:val="5537734D"/>
    <w:rsid w:val="553D7C84"/>
    <w:rsid w:val="5547CE06"/>
    <w:rsid w:val="55490A92"/>
    <w:rsid w:val="554B1F91"/>
    <w:rsid w:val="554EFEB0"/>
    <w:rsid w:val="5550F2CA"/>
    <w:rsid w:val="555BB3AD"/>
    <w:rsid w:val="557F042F"/>
    <w:rsid w:val="55941CF9"/>
    <w:rsid w:val="559FAA3A"/>
    <w:rsid w:val="55A6A088"/>
    <w:rsid w:val="55BD98D1"/>
    <w:rsid w:val="55C25C11"/>
    <w:rsid w:val="55C3F3C1"/>
    <w:rsid w:val="55C401F4"/>
    <w:rsid w:val="55C718B4"/>
    <w:rsid w:val="55C85954"/>
    <w:rsid w:val="55CCAC2C"/>
    <w:rsid w:val="55CCCA62"/>
    <w:rsid w:val="55DC496D"/>
    <w:rsid w:val="55DFE7DC"/>
    <w:rsid w:val="55EEA2DA"/>
    <w:rsid w:val="55F2DF82"/>
    <w:rsid w:val="55F6D03E"/>
    <w:rsid w:val="55F70355"/>
    <w:rsid w:val="55F8A801"/>
    <w:rsid w:val="55F91508"/>
    <w:rsid w:val="55FA6887"/>
    <w:rsid w:val="55FD0895"/>
    <w:rsid w:val="5601F0D0"/>
    <w:rsid w:val="56062733"/>
    <w:rsid w:val="56071E44"/>
    <w:rsid w:val="5607BAB3"/>
    <w:rsid w:val="560BEC44"/>
    <w:rsid w:val="560D00E1"/>
    <w:rsid w:val="560DD208"/>
    <w:rsid w:val="561FDC2E"/>
    <w:rsid w:val="56228EC7"/>
    <w:rsid w:val="56248DD0"/>
    <w:rsid w:val="562F8669"/>
    <w:rsid w:val="563505AF"/>
    <w:rsid w:val="563723E2"/>
    <w:rsid w:val="563B5348"/>
    <w:rsid w:val="563EBD8D"/>
    <w:rsid w:val="564E10B4"/>
    <w:rsid w:val="566F5AD6"/>
    <w:rsid w:val="56781B37"/>
    <w:rsid w:val="568F89BF"/>
    <w:rsid w:val="569041C6"/>
    <w:rsid w:val="5696EBBD"/>
    <w:rsid w:val="56A1608E"/>
    <w:rsid w:val="56A700A1"/>
    <w:rsid w:val="56A86F70"/>
    <w:rsid w:val="56A8E0E6"/>
    <w:rsid w:val="56A98CF0"/>
    <w:rsid w:val="56B097D0"/>
    <w:rsid w:val="56B205DD"/>
    <w:rsid w:val="56B2191D"/>
    <w:rsid w:val="56B445FA"/>
    <w:rsid w:val="56B7BB00"/>
    <w:rsid w:val="56B9C62F"/>
    <w:rsid w:val="56BA5800"/>
    <w:rsid w:val="56D6DFBA"/>
    <w:rsid w:val="56EF7537"/>
    <w:rsid w:val="56EF833F"/>
    <w:rsid w:val="5712991C"/>
    <w:rsid w:val="5719A927"/>
    <w:rsid w:val="571FC12D"/>
    <w:rsid w:val="572F2885"/>
    <w:rsid w:val="5733A1BD"/>
    <w:rsid w:val="5740462B"/>
    <w:rsid w:val="5746E2CF"/>
    <w:rsid w:val="574D199F"/>
    <w:rsid w:val="57521970"/>
    <w:rsid w:val="5759B9C2"/>
    <w:rsid w:val="575C46D9"/>
    <w:rsid w:val="575E3111"/>
    <w:rsid w:val="5780BAE5"/>
    <w:rsid w:val="57869247"/>
    <w:rsid w:val="578FB29F"/>
    <w:rsid w:val="5790BC06"/>
    <w:rsid w:val="579C665F"/>
    <w:rsid w:val="579E155D"/>
    <w:rsid w:val="57A2F27F"/>
    <w:rsid w:val="57B0F139"/>
    <w:rsid w:val="57C0FD53"/>
    <w:rsid w:val="57DA8B92"/>
    <w:rsid w:val="57DD8C0B"/>
    <w:rsid w:val="57DED7F9"/>
    <w:rsid w:val="57E59DAF"/>
    <w:rsid w:val="57E9DA7B"/>
    <w:rsid w:val="58079713"/>
    <w:rsid w:val="581C0F1C"/>
    <w:rsid w:val="58227B5A"/>
    <w:rsid w:val="583786BC"/>
    <w:rsid w:val="5837B22B"/>
    <w:rsid w:val="583ED3BF"/>
    <w:rsid w:val="5841BCED"/>
    <w:rsid w:val="584B8FB7"/>
    <w:rsid w:val="584DADAD"/>
    <w:rsid w:val="5867FFE1"/>
    <w:rsid w:val="58692E8E"/>
    <w:rsid w:val="587AEED0"/>
    <w:rsid w:val="5890F5D5"/>
    <w:rsid w:val="5899066D"/>
    <w:rsid w:val="58A3A273"/>
    <w:rsid w:val="58A60D00"/>
    <w:rsid w:val="58B0802B"/>
    <w:rsid w:val="58B2B030"/>
    <w:rsid w:val="58BF2C12"/>
    <w:rsid w:val="58C3FF74"/>
    <w:rsid w:val="58CD0D5F"/>
    <w:rsid w:val="58CD1680"/>
    <w:rsid w:val="58D18C10"/>
    <w:rsid w:val="58E03DD2"/>
    <w:rsid w:val="58E8127F"/>
    <w:rsid w:val="58F0F3EF"/>
    <w:rsid w:val="5908FAB6"/>
    <w:rsid w:val="590FCD0A"/>
    <w:rsid w:val="59200028"/>
    <w:rsid w:val="59260A94"/>
    <w:rsid w:val="59265322"/>
    <w:rsid w:val="592D9E7F"/>
    <w:rsid w:val="593EC100"/>
    <w:rsid w:val="594AEE7B"/>
    <w:rsid w:val="595647E2"/>
    <w:rsid w:val="5956AB31"/>
    <w:rsid w:val="5966E915"/>
    <w:rsid w:val="59783F06"/>
    <w:rsid w:val="599667FE"/>
    <w:rsid w:val="59BB2322"/>
    <w:rsid w:val="59BF5C4F"/>
    <w:rsid w:val="59BF6A56"/>
    <w:rsid w:val="59CE9B70"/>
    <w:rsid w:val="59D0DD45"/>
    <w:rsid w:val="59D7EB3C"/>
    <w:rsid w:val="59DF4A72"/>
    <w:rsid w:val="59EB8340"/>
    <w:rsid w:val="59F51717"/>
    <w:rsid w:val="59F95245"/>
    <w:rsid w:val="59FD4CBA"/>
    <w:rsid w:val="5A01B8EA"/>
    <w:rsid w:val="5A1F9B81"/>
    <w:rsid w:val="5A35CC20"/>
    <w:rsid w:val="5A36BD14"/>
    <w:rsid w:val="5A38850C"/>
    <w:rsid w:val="5A434B05"/>
    <w:rsid w:val="5A4AA47C"/>
    <w:rsid w:val="5A4AC63B"/>
    <w:rsid w:val="5A51C3EE"/>
    <w:rsid w:val="5A56756F"/>
    <w:rsid w:val="5A598231"/>
    <w:rsid w:val="5A5C6A82"/>
    <w:rsid w:val="5A5D370D"/>
    <w:rsid w:val="5A74C4D4"/>
    <w:rsid w:val="5A7711E1"/>
    <w:rsid w:val="5A7EB812"/>
    <w:rsid w:val="5A87C613"/>
    <w:rsid w:val="5A897499"/>
    <w:rsid w:val="5A8ACE72"/>
    <w:rsid w:val="5A9C616B"/>
    <w:rsid w:val="5A9D06A2"/>
    <w:rsid w:val="5AB3E257"/>
    <w:rsid w:val="5ABAFEA0"/>
    <w:rsid w:val="5AC0F5A5"/>
    <w:rsid w:val="5AC6428A"/>
    <w:rsid w:val="5AC81602"/>
    <w:rsid w:val="5ACA2795"/>
    <w:rsid w:val="5AD07FE1"/>
    <w:rsid w:val="5AD15A26"/>
    <w:rsid w:val="5AD1CC79"/>
    <w:rsid w:val="5AD815E4"/>
    <w:rsid w:val="5AD98A86"/>
    <w:rsid w:val="5ADABEF7"/>
    <w:rsid w:val="5AF5F04D"/>
    <w:rsid w:val="5AFDC576"/>
    <w:rsid w:val="5B016DE2"/>
    <w:rsid w:val="5B13514F"/>
    <w:rsid w:val="5B185B93"/>
    <w:rsid w:val="5B1A5350"/>
    <w:rsid w:val="5B200E78"/>
    <w:rsid w:val="5B2349C4"/>
    <w:rsid w:val="5B4DF0A0"/>
    <w:rsid w:val="5B4E1C36"/>
    <w:rsid w:val="5B5168CE"/>
    <w:rsid w:val="5B522FFC"/>
    <w:rsid w:val="5B5CFD2C"/>
    <w:rsid w:val="5B601D0D"/>
    <w:rsid w:val="5B60B18E"/>
    <w:rsid w:val="5B62A679"/>
    <w:rsid w:val="5B6D5E1B"/>
    <w:rsid w:val="5B6DA4BB"/>
    <w:rsid w:val="5B7DF70A"/>
    <w:rsid w:val="5B910CE0"/>
    <w:rsid w:val="5BAEAA79"/>
    <w:rsid w:val="5BBA40CD"/>
    <w:rsid w:val="5BC9CB81"/>
    <w:rsid w:val="5BD3264E"/>
    <w:rsid w:val="5BD9D279"/>
    <w:rsid w:val="5BE6F888"/>
    <w:rsid w:val="5BEEDD88"/>
    <w:rsid w:val="5BF9286A"/>
    <w:rsid w:val="5C0118FB"/>
    <w:rsid w:val="5C03AD7A"/>
    <w:rsid w:val="5C0B64B8"/>
    <w:rsid w:val="5C131B88"/>
    <w:rsid w:val="5C14DF2F"/>
    <w:rsid w:val="5C154E40"/>
    <w:rsid w:val="5C1A68B9"/>
    <w:rsid w:val="5C226EAE"/>
    <w:rsid w:val="5C27ECA6"/>
    <w:rsid w:val="5C351612"/>
    <w:rsid w:val="5C4AB974"/>
    <w:rsid w:val="5C4D0CED"/>
    <w:rsid w:val="5C4EB041"/>
    <w:rsid w:val="5C5FDC0E"/>
    <w:rsid w:val="5C616525"/>
    <w:rsid w:val="5C6670AB"/>
    <w:rsid w:val="5C6E4E5E"/>
    <w:rsid w:val="5C79E8A0"/>
    <w:rsid w:val="5C7C8AD7"/>
    <w:rsid w:val="5C8C2751"/>
    <w:rsid w:val="5C8EB419"/>
    <w:rsid w:val="5C92ED28"/>
    <w:rsid w:val="5C96EE15"/>
    <w:rsid w:val="5C98D2B8"/>
    <w:rsid w:val="5CA920FC"/>
    <w:rsid w:val="5CA92FD6"/>
    <w:rsid w:val="5CB727BC"/>
    <w:rsid w:val="5CB81D27"/>
    <w:rsid w:val="5CBD1F38"/>
    <w:rsid w:val="5CBFBF4E"/>
    <w:rsid w:val="5CC572FD"/>
    <w:rsid w:val="5CD5918B"/>
    <w:rsid w:val="5CDC6CA7"/>
    <w:rsid w:val="5CE04E4F"/>
    <w:rsid w:val="5CE4F4AB"/>
    <w:rsid w:val="5CE9B655"/>
    <w:rsid w:val="5CF71775"/>
    <w:rsid w:val="5CFADCAD"/>
    <w:rsid w:val="5D04AEDD"/>
    <w:rsid w:val="5D0A1208"/>
    <w:rsid w:val="5D0B30FB"/>
    <w:rsid w:val="5D0DBEAA"/>
    <w:rsid w:val="5D1447F1"/>
    <w:rsid w:val="5D169C28"/>
    <w:rsid w:val="5D1E6E24"/>
    <w:rsid w:val="5D21A426"/>
    <w:rsid w:val="5D35C7B7"/>
    <w:rsid w:val="5D39BF42"/>
    <w:rsid w:val="5D3A09DD"/>
    <w:rsid w:val="5D3A52DC"/>
    <w:rsid w:val="5D3A97F4"/>
    <w:rsid w:val="5D3D1A6E"/>
    <w:rsid w:val="5D3EA959"/>
    <w:rsid w:val="5D4964B3"/>
    <w:rsid w:val="5D5043A7"/>
    <w:rsid w:val="5D5CAE3B"/>
    <w:rsid w:val="5D6191B6"/>
    <w:rsid w:val="5D656AA0"/>
    <w:rsid w:val="5D685A85"/>
    <w:rsid w:val="5D711FB4"/>
    <w:rsid w:val="5D731BFB"/>
    <w:rsid w:val="5D7DD94B"/>
    <w:rsid w:val="5D88EEBD"/>
    <w:rsid w:val="5D8B6DDF"/>
    <w:rsid w:val="5D8C2841"/>
    <w:rsid w:val="5D906E26"/>
    <w:rsid w:val="5D9B67E9"/>
    <w:rsid w:val="5D9C661F"/>
    <w:rsid w:val="5DA0FF87"/>
    <w:rsid w:val="5DA10D3B"/>
    <w:rsid w:val="5DA3A32D"/>
    <w:rsid w:val="5DA5F4E6"/>
    <w:rsid w:val="5DA7D85B"/>
    <w:rsid w:val="5DA84959"/>
    <w:rsid w:val="5DAB2B49"/>
    <w:rsid w:val="5DB483DF"/>
    <w:rsid w:val="5DB89DF2"/>
    <w:rsid w:val="5DBE0702"/>
    <w:rsid w:val="5DD15CD0"/>
    <w:rsid w:val="5DDCD98B"/>
    <w:rsid w:val="5DDEEE35"/>
    <w:rsid w:val="5DDF9C7F"/>
    <w:rsid w:val="5DE624CE"/>
    <w:rsid w:val="5DFC80E8"/>
    <w:rsid w:val="5E0122A6"/>
    <w:rsid w:val="5E0F9D55"/>
    <w:rsid w:val="5E115985"/>
    <w:rsid w:val="5E1D2B4C"/>
    <w:rsid w:val="5E24F936"/>
    <w:rsid w:val="5E2B38FF"/>
    <w:rsid w:val="5E300D70"/>
    <w:rsid w:val="5E4910C9"/>
    <w:rsid w:val="5E5BED26"/>
    <w:rsid w:val="5E60DC0D"/>
    <w:rsid w:val="5E6339F9"/>
    <w:rsid w:val="5E6A1ABA"/>
    <w:rsid w:val="5E81FF62"/>
    <w:rsid w:val="5E99F2AB"/>
    <w:rsid w:val="5EA29903"/>
    <w:rsid w:val="5EA2F8AD"/>
    <w:rsid w:val="5EAB81D2"/>
    <w:rsid w:val="5EAC25C9"/>
    <w:rsid w:val="5EAEC3D5"/>
    <w:rsid w:val="5EB004DB"/>
    <w:rsid w:val="5EB4C77C"/>
    <w:rsid w:val="5EBADF0F"/>
    <w:rsid w:val="5ED36C85"/>
    <w:rsid w:val="5EDB45D3"/>
    <w:rsid w:val="5EDCF644"/>
    <w:rsid w:val="5EDEDFC5"/>
    <w:rsid w:val="5EEF406A"/>
    <w:rsid w:val="5EF922E9"/>
    <w:rsid w:val="5EFD82E8"/>
    <w:rsid w:val="5F099F2C"/>
    <w:rsid w:val="5F302834"/>
    <w:rsid w:val="5F31BBCD"/>
    <w:rsid w:val="5F370CF9"/>
    <w:rsid w:val="5F422CB0"/>
    <w:rsid w:val="5F445007"/>
    <w:rsid w:val="5F4C4BCB"/>
    <w:rsid w:val="5F4DB9BE"/>
    <w:rsid w:val="5F51F671"/>
    <w:rsid w:val="5F53240A"/>
    <w:rsid w:val="5F58A705"/>
    <w:rsid w:val="5F6BAC90"/>
    <w:rsid w:val="5F78309E"/>
    <w:rsid w:val="5F94C42A"/>
    <w:rsid w:val="5F9E12A2"/>
    <w:rsid w:val="5FA19C40"/>
    <w:rsid w:val="5FA1A60E"/>
    <w:rsid w:val="5FA22474"/>
    <w:rsid w:val="5FA94FBD"/>
    <w:rsid w:val="5FB27BE1"/>
    <w:rsid w:val="5FD69E55"/>
    <w:rsid w:val="5FD823ED"/>
    <w:rsid w:val="5FF69413"/>
    <w:rsid w:val="5FFC6534"/>
    <w:rsid w:val="5FFE2298"/>
    <w:rsid w:val="5FFF0433"/>
    <w:rsid w:val="6002BAA3"/>
    <w:rsid w:val="60088064"/>
    <w:rsid w:val="601C5FE7"/>
    <w:rsid w:val="601F1382"/>
    <w:rsid w:val="602816E9"/>
    <w:rsid w:val="603087F0"/>
    <w:rsid w:val="60308E6A"/>
    <w:rsid w:val="60324E41"/>
    <w:rsid w:val="6033A24B"/>
    <w:rsid w:val="603A4FAB"/>
    <w:rsid w:val="6042BDC0"/>
    <w:rsid w:val="6047F784"/>
    <w:rsid w:val="604AB12E"/>
    <w:rsid w:val="6053863C"/>
    <w:rsid w:val="6062D0BC"/>
    <w:rsid w:val="6064D979"/>
    <w:rsid w:val="606577C4"/>
    <w:rsid w:val="607930AC"/>
    <w:rsid w:val="60795C0B"/>
    <w:rsid w:val="6079C8B1"/>
    <w:rsid w:val="607F79F1"/>
    <w:rsid w:val="6086589E"/>
    <w:rsid w:val="6087162C"/>
    <w:rsid w:val="608DDA9D"/>
    <w:rsid w:val="60931975"/>
    <w:rsid w:val="60A17A23"/>
    <w:rsid w:val="60A6F528"/>
    <w:rsid w:val="60C6EE5B"/>
    <w:rsid w:val="60D301D2"/>
    <w:rsid w:val="60DFBB29"/>
    <w:rsid w:val="60E117CC"/>
    <w:rsid w:val="60E70A84"/>
    <w:rsid w:val="60E88176"/>
    <w:rsid w:val="60E9617D"/>
    <w:rsid w:val="60EFEF1F"/>
    <w:rsid w:val="6101ECE0"/>
    <w:rsid w:val="6102A2FC"/>
    <w:rsid w:val="610324F5"/>
    <w:rsid w:val="61135205"/>
    <w:rsid w:val="6117FD13"/>
    <w:rsid w:val="611FF61B"/>
    <w:rsid w:val="6122EA6C"/>
    <w:rsid w:val="6124092A"/>
    <w:rsid w:val="61256F35"/>
    <w:rsid w:val="61284058"/>
    <w:rsid w:val="61438572"/>
    <w:rsid w:val="614FE7E0"/>
    <w:rsid w:val="6154A416"/>
    <w:rsid w:val="615657D5"/>
    <w:rsid w:val="6157E56A"/>
    <w:rsid w:val="61675A33"/>
    <w:rsid w:val="617345AC"/>
    <w:rsid w:val="6175F206"/>
    <w:rsid w:val="6178961D"/>
    <w:rsid w:val="618EAE43"/>
    <w:rsid w:val="6199F7E6"/>
    <w:rsid w:val="619C576F"/>
    <w:rsid w:val="61AF9727"/>
    <w:rsid w:val="61B0002E"/>
    <w:rsid w:val="61B0EC71"/>
    <w:rsid w:val="61BC1D8A"/>
    <w:rsid w:val="61C30E8D"/>
    <w:rsid w:val="61CCD234"/>
    <w:rsid w:val="61CE188A"/>
    <w:rsid w:val="61E06215"/>
    <w:rsid w:val="61E0A3A6"/>
    <w:rsid w:val="61E6960C"/>
    <w:rsid w:val="61EE9502"/>
    <w:rsid w:val="621B617F"/>
    <w:rsid w:val="62213C03"/>
    <w:rsid w:val="6223EC99"/>
    <w:rsid w:val="6228D309"/>
    <w:rsid w:val="622F1681"/>
    <w:rsid w:val="6234A39D"/>
    <w:rsid w:val="62426748"/>
    <w:rsid w:val="624EE010"/>
    <w:rsid w:val="624F39EE"/>
    <w:rsid w:val="6257DB10"/>
    <w:rsid w:val="62729822"/>
    <w:rsid w:val="627384DD"/>
    <w:rsid w:val="6277BBE1"/>
    <w:rsid w:val="627D0F5C"/>
    <w:rsid w:val="6280AC54"/>
    <w:rsid w:val="62827409"/>
    <w:rsid w:val="6295C5E4"/>
    <w:rsid w:val="629978F5"/>
    <w:rsid w:val="6299FBD3"/>
    <w:rsid w:val="629C254F"/>
    <w:rsid w:val="62A5CB47"/>
    <w:rsid w:val="62AC5596"/>
    <w:rsid w:val="62BE3589"/>
    <w:rsid w:val="62BFEFFB"/>
    <w:rsid w:val="62C9FB12"/>
    <w:rsid w:val="62CA903A"/>
    <w:rsid w:val="62DBFE98"/>
    <w:rsid w:val="62E52E4C"/>
    <w:rsid w:val="62EDD6E3"/>
    <w:rsid w:val="631E0178"/>
    <w:rsid w:val="63241596"/>
    <w:rsid w:val="6324D442"/>
    <w:rsid w:val="632506C4"/>
    <w:rsid w:val="63291A35"/>
    <w:rsid w:val="633BC0FF"/>
    <w:rsid w:val="634934BE"/>
    <w:rsid w:val="6354825A"/>
    <w:rsid w:val="6358814C"/>
    <w:rsid w:val="635FED67"/>
    <w:rsid w:val="636149D5"/>
    <w:rsid w:val="63638E0D"/>
    <w:rsid w:val="636A95C6"/>
    <w:rsid w:val="636EDED4"/>
    <w:rsid w:val="63728925"/>
    <w:rsid w:val="6373F8DA"/>
    <w:rsid w:val="6376B94E"/>
    <w:rsid w:val="637896B9"/>
    <w:rsid w:val="637FDF80"/>
    <w:rsid w:val="63864E33"/>
    <w:rsid w:val="638C10A9"/>
    <w:rsid w:val="639B9127"/>
    <w:rsid w:val="63AB2F0B"/>
    <w:rsid w:val="63B6C0FC"/>
    <w:rsid w:val="63B9909C"/>
    <w:rsid w:val="63BBDB99"/>
    <w:rsid w:val="63BD5686"/>
    <w:rsid w:val="63D50695"/>
    <w:rsid w:val="63DA1089"/>
    <w:rsid w:val="63EB5C78"/>
    <w:rsid w:val="63ED5BAF"/>
    <w:rsid w:val="63F0D1AB"/>
    <w:rsid w:val="63F26CAC"/>
    <w:rsid w:val="63F2C42C"/>
    <w:rsid w:val="64161057"/>
    <w:rsid w:val="64174A88"/>
    <w:rsid w:val="641761E6"/>
    <w:rsid w:val="641F5E9F"/>
    <w:rsid w:val="642166FF"/>
    <w:rsid w:val="64242383"/>
    <w:rsid w:val="64270CD2"/>
    <w:rsid w:val="6430F7D8"/>
    <w:rsid w:val="6434CD8E"/>
    <w:rsid w:val="6434E7F9"/>
    <w:rsid w:val="6467A037"/>
    <w:rsid w:val="6471971B"/>
    <w:rsid w:val="64774087"/>
    <w:rsid w:val="647BEEB0"/>
    <w:rsid w:val="64877ABC"/>
    <w:rsid w:val="6494B10A"/>
    <w:rsid w:val="649B5F2D"/>
    <w:rsid w:val="64BDB753"/>
    <w:rsid w:val="64C41CCB"/>
    <w:rsid w:val="64C9E590"/>
    <w:rsid w:val="64D51F13"/>
    <w:rsid w:val="64EDCD3E"/>
    <w:rsid w:val="64F7F767"/>
    <w:rsid w:val="6502119E"/>
    <w:rsid w:val="650384D6"/>
    <w:rsid w:val="65056FAD"/>
    <w:rsid w:val="65067073"/>
    <w:rsid w:val="650BEA10"/>
    <w:rsid w:val="65144E5E"/>
    <w:rsid w:val="651A0381"/>
    <w:rsid w:val="651A72C6"/>
    <w:rsid w:val="651ACC59"/>
    <w:rsid w:val="651CDBB2"/>
    <w:rsid w:val="651E348C"/>
    <w:rsid w:val="65265643"/>
    <w:rsid w:val="652F5B9F"/>
    <w:rsid w:val="653099BC"/>
    <w:rsid w:val="6532F508"/>
    <w:rsid w:val="65388687"/>
    <w:rsid w:val="653DC741"/>
    <w:rsid w:val="653F53DF"/>
    <w:rsid w:val="65472226"/>
    <w:rsid w:val="655533D8"/>
    <w:rsid w:val="655C76C0"/>
    <w:rsid w:val="6560970F"/>
    <w:rsid w:val="65613CC2"/>
    <w:rsid w:val="6561BECE"/>
    <w:rsid w:val="65648AF9"/>
    <w:rsid w:val="65730B7F"/>
    <w:rsid w:val="65745658"/>
    <w:rsid w:val="6598B92E"/>
    <w:rsid w:val="65A146A0"/>
    <w:rsid w:val="65A7A313"/>
    <w:rsid w:val="65C6FE56"/>
    <w:rsid w:val="65C9617E"/>
    <w:rsid w:val="65CB13DB"/>
    <w:rsid w:val="65CDB6D3"/>
    <w:rsid w:val="65DB93F1"/>
    <w:rsid w:val="65ED600E"/>
    <w:rsid w:val="65F461BD"/>
    <w:rsid w:val="65F9D31D"/>
    <w:rsid w:val="65FED5E8"/>
    <w:rsid w:val="6603911A"/>
    <w:rsid w:val="660A845D"/>
    <w:rsid w:val="660E12D0"/>
    <w:rsid w:val="6611E245"/>
    <w:rsid w:val="661AA88F"/>
    <w:rsid w:val="6623F199"/>
    <w:rsid w:val="662CAFF9"/>
    <w:rsid w:val="6632A529"/>
    <w:rsid w:val="6643043A"/>
    <w:rsid w:val="66447765"/>
    <w:rsid w:val="6644CDB4"/>
    <w:rsid w:val="6657B059"/>
    <w:rsid w:val="6661EC0B"/>
    <w:rsid w:val="666C3722"/>
    <w:rsid w:val="666F37EE"/>
    <w:rsid w:val="6670A717"/>
    <w:rsid w:val="667285CD"/>
    <w:rsid w:val="6678B9DF"/>
    <w:rsid w:val="66901C28"/>
    <w:rsid w:val="66995753"/>
    <w:rsid w:val="669B5BE6"/>
    <w:rsid w:val="66A510E9"/>
    <w:rsid w:val="66AD68A3"/>
    <w:rsid w:val="66ADB875"/>
    <w:rsid w:val="66AEE0B7"/>
    <w:rsid w:val="66C136BC"/>
    <w:rsid w:val="66CE65FB"/>
    <w:rsid w:val="66F2E668"/>
    <w:rsid w:val="66F3509D"/>
    <w:rsid w:val="66FD2970"/>
    <w:rsid w:val="6700BB8A"/>
    <w:rsid w:val="67019F65"/>
    <w:rsid w:val="670A935C"/>
    <w:rsid w:val="67204A55"/>
    <w:rsid w:val="67243713"/>
    <w:rsid w:val="672AEF76"/>
    <w:rsid w:val="67323403"/>
    <w:rsid w:val="6740AA97"/>
    <w:rsid w:val="67414054"/>
    <w:rsid w:val="67473B05"/>
    <w:rsid w:val="674A9829"/>
    <w:rsid w:val="6756398D"/>
    <w:rsid w:val="675C79F5"/>
    <w:rsid w:val="675FBB6C"/>
    <w:rsid w:val="676B378E"/>
    <w:rsid w:val="67789A47"/>
    <w:rsid w:val="67792422"/>
    <w:rsid w:val="677EFAEE"/>
    <w:rsid w:val="6790B13F"/>
    <w:rsid w:val="679E5195"/>
    <w:rsid w:val="679E8E42"/>
    <w:rsid w:val="67A5A20F"/>
    <w:rsid w:val="67A724C7"/>
    <w:rsid w:val="67AB3E13"/>
    <w:rsid w:val="67AC7439"/>
    <w:rsid w:val="67AECBA6"/>
    <w:rsid w:val="67B1E0CD"/>
    <w:rsid w:val="67B6D648"/>
    <w:rsid w:val="67B8E09C"/>
    <w:rsid w:val="67BA2BE5"/>
    <w:rsid w:val="67BB1314"/>
    <w:rsid w:val="67BC1772"/>
    <w:rsid w:val="67C6E3CB"/>
    <w:rsid w:val="67D68E7B"/>
    <w:rsid w:val="67E282A4"/>
    <w:rsid w:val="67E90759"/>
    <w:rsid w:val="67EDA43D"/>
    <w:rsid w:val="67EEEEB1"/>
    <w:rsid w:val="67F70F61"/>
    <w:rsid w:val="68024097"/>
    <w:rsid w:val="680E7FCC"/>
    <w:rsid w:val="681510ED"/>
    <w:rsid w:val="6817E868"/>
    <w:rsid w:val="681AF272"/>
    <w:rsid w:val="6842E820"/>
    <w:rsid w:val="6845BFDE"/>
    <w:rsid w:val="684B67CB"/>
    <w:rsid w:val="68562F75"/>
    <w:rsid w:val="685A12E8"/>
    <w:rsid w:val="686062A3"/>
    <w:rsid w:val="6861AB01"/>
    <w:rsid w:val="6861FCA3"/>
    <w:rsid w:val="6866DFF9"/>
    <w:rsid w:val="686A117E"/>
    <w:rsid w:val="686AEA74"/>
    <w:rsid w:val="6871DB41"/>
    <w:rsid w:val="687C04AA"/>
    <w:rsid w:val="688426E5"/>
    <w:rsid w:val="68992F2B"/>
    <w:rsid w:val="689B7C76"/>
    <w:rsid w:val="68A9E5DA"/>
    <w:rsid w:val="68AAA1CC"/>
    <w:rsid w:val="68AC801C"/>
    <w:rsid w:val="68B305D6"/>
    <w:rsid w:val="68B4A5EF"/>
    <w:rsid w:val="68B7DC68"/>
    <w:rsid w:val="68BFCB40"/>
    <w:rsid w:val="68C699CD"/>
    <w:rsid w:val="68C88EC6"/>
    <w:rsid w:val="68CC8665"/>
    <w:rsid w:val="68CF2EA4"/>
    <w:rsid w:val="68D2D483"/>
    <w:rsid w:val="68D68867"/>
    <w:rsid w:val="68DE6350"/>
    <w:rsid w:val="68F34D92"/>
    <w:rsid w:val="68FA713B"/>
    <w:rsid w:val="68FCE3E0"/>
    <w:rsid w:val="68FED34D"/>
    <w:rsid w:val="68FF7A4C"/>
    <w:rsid w:val="6914C8EB"/>
    <w:rsid w:val="6916440F"/>
    <w:rsid w:val="6920725B"/>
    <w:rsid w:val="69351700"/>
    <w:rsid w:val="693F8384"/>
    <w:rsid w:val="6943D083"/>
    <w:rsid w:val="694CD5B0"/>
    <w:rsid w:val="694E43FF"/>
    <w:rsid w:val="6950A2B8"/>
    <w:rsid w:val="6957424C"/>
    <w:rsid w:val="695B0308"/>
    <w:rsid w:val="6963FBE2"/>
    <w:rsid w:val="69697821"/>
    <w:rsid w:val="6972E1BE"/>
    <w:rsid w:val="6978A7EF"/>
    <w:rsid w:val="6979B6FA"/>
    <w:rsid w:val="6987A781"/>
    <w:rsid w:val="699EA8CB"/>
    <w:rsid w:val="69A0616D"/>
    <w:rsid w:val="69A92667"/>
    <w:rsid w:val="69AF8E1E"/>
    <w:rsid w:val="69B1E9BA"/>
    <w:rsid w:val="69B29B0A"/>
    <w:rsid w:val="69B9E954"/>
    <w:rsid w:val="69BD80A2"/>
    <w:rsid w:val="69BE96DB"/>
    <w:rsid w:val="69C1DB46"/>
    <w:rsid w:val="69C7BA4A"/>
    <w:rsid w:val="69CED43D"/>
    <w:rsid w:val="69D070FD"/>
    <w:rsid w:val="69D47C58"/>
    <w:rsid w:val="69DDBA73"/>
    <w:rsid w:val="69DF1F6E"/>
    <w:rsid w:val="69E46D6E"/>
    <w:rsid w:val="69E574A7"/>
    <w:rsid w:val="69E69AA5"/>
    <w:rsid w:val="69EA470C"/>
    <w:rsid w:val="69F621A3"/>
    <w:rsid w:val="69F9BD12"/>
    <w:rsid w:val="69FCEEC6"/>
    <w:rsid w:val="6A00647B"/>
    <w:rsid w:val="6A03FA9F"/>
    <w:rsid w:val="6A042CF4"/>
    <w:rsid w:val="6A0735D4"/>
    <w:rsid w:val="6A078187"/>
    <w:rsid w:val="6A1162E0"/>
    <w:rsid w:val="6A12A2BB"/>
    <w:rsid w:val="6A1444A1"/>
    <w:rsid w:val="6A14F21E"/>
    <w:rsid w:val="6A1ECFD9"/>
    <w:rsid w:val="6A1F4B31"/>
    <w:rsid w:val="6A28F7B1"/>
    <w:rsid w:val="6A29A4F2"/>
    <w:rsid w:val="6A2A7F25"/>
    <w:rsid w:val="6A378723"/>
    <w:rsid w:val="6A38AD87"/>
    <w:rsid w:val="6A3C16D0"/>
    <w:rsid w:val="6A3ED377"/>
    <w:rsid w:val="6A491196"/>
    <w:rsid w:val="6A4E5DE5"/>
    <w:rsid w:val="6A58F65A"/>
    <w:rsid w:val="6A5A01F0"/>
    <w:rsid w:val="6A5C5336"/>
    <w:rsid w:val="6A5FA616"/>
    <w:rsid w:val="6A6589FA"/>
    <w:rsid w:val="6A671A80"/>
    <w:rsid w:val="6A6D1802"/>
    <w:rsid w:val="6A86F057"/>
    <w:rsid w:val="6A87782F"/>
    <w:rsid w:val="6A9456EA"/>
    <w:rsid w:val="6AB635F4"/>
    <w:rsid w:val="6AB84292"/>
    <w:rsid w:val="6AC4E78C"/>
    <w:rsid w:val="6AC639D7"/>
    <w:rsid w:val="6ACFB826"/>
    <w:rsid w:val="6AD95CB3"/>
    <w:rsid w:val="6AF104B9"/>
    <w:rsid w:val="6AF2732C"/>
    <w:rsid w:val="6B08A857"/>
    <w:rsid w:val="6B267054"/>
    <w:rsid w:val="6B3BA0AA"/>
    <w:rsid w:val="6B53BB98"/>
    <w:rsid w:val="6B5BB1E2"/>
    <w:rsid w:val="6B786789"/>
    <w:rsid w:val="6B898B12"/>
    <w:rsid w:val="6B8D28F7"/>
    <w:rsid w:val="6B978978"/>
    <w:rsid w:val="6B9A092B"/>
    <w:rsid w:val="6B9F14E5"/>
    <w:rsid w:val="6BA36466"/>
    <w:rsid w:val="6BAB993A"/>
    <w:rsid w:val="6BB0E71E"/>
    <w:rsid w:val="6BB42404"/>
    <w:rsid w:val="6BC60D35"/>
    <w:rsid w:val="6BCA706E"/>
    <w:rsid w:val="6BF518E6"/>
    <w:rsid w:val="6BFC12E1"/>
    <w:rsid w:val="6BFDA96D"/>
    <w:rsid w:val="6C001566"/>
    <w:rsid w:val="6C08D531"/>
    <w:rsid w:val="6C175CF7"/>
    <w:rsid w:val="6C1AB2F9"/>
    <w:rsid w:val="6C1E3737"/>
    <w:rsid w:val="6C29984F"/>
    <w:rsid w:val="6C3611DC"/>
    <w:rsid w:val="6C466F35"/>
    <w:rsid w:val="6C5435D5"/>
    <w:rsid w:val="6C57AAB7"/>
    <w:rsid w:val="6C5B2A91"/>
    <w:rsid w:val="6C5F00BB"/>
    <w:rsid w:val="6C6C5BAF"/>
    <w:rsid w:val="6C6E6E2C"/>
    <w:rsid w:val="6C83DD21"/>
    <w:rsid w:val="6C849EEB"/>
    <w:rsid w:val="6C84C58B"/>
    <w:rsid w:val="6C9AB328"/>
    <w:rsid w:val="6CAB93A6"/>
    <w:rsid w:val="6CAC6024"/>
    <w:rsid w:val="6CB50911"/>
    <w:rsid w:val="6CB7915E"/>
    <w:rsid w:val="6CC0D24C"/>
    <w:rsid w:val="6CC9F2BE"/>
    <w:rsid w:val="6CCAE6AF"/>
    <w:rsid w:val="6CD14D98"/>
    <w:rsid w:val="6CE6C36C"/>
    <w:rsid w:val="6CEEBB0B"/>
    <w:rsid w:val="6CF05D85"/>
    <w:rsid w:val="6CF22827"/>
    <w:rsid w:val="6CF53855"/>
    <w:rsid w:val="6CF61102"/>
    <w:rsid w:val="6CF8F7A0"/>
    <w:rsid w:val="6D186980"/>
    <w:rsid w:val="6D1956F8"/>
    <w:rsid w:val="6D30E863"/>
    <w:rsid w:val="6D338302"/>
    <w:rsid w:val="6D34239D"/>
    <w:rsid w:val="6D3E4335"/>
    <w:rsid w:val="6D3E7104"/>
    <w:rsid w:val="6D455D61"/>
    <w:rsid w:val="6D5EF2F8"/>
    <w:rsid w:val="6D7B5234"/>
    <w:rsid w:val="6D7BAB9D"/>
    <w:rsid w:val="6D82DB46"/>
    <w:rsid w:val="6D862502"/>
    <w:rsid w:val="6D91F7F2"/>
    <w:rsid w:val="6D9236D9"/>
    <w:rsid w:val="6D999CFA"/>
    <w:rsid w:val="6D9C1169"/>
    <w:rsid w:val="6D9F8D54"/>
    <w:rsid w:val="6DB63C6E"/>
    <w:rsid w:val="6DC248BE"/>
    <w:rsid w:val="6DC6D5D7"/>
    <w:rsid w:val="6DCA0BF9"/>
    <w:rsid w:val="6DD7B88E"/>
    <w:rsid w:val="6DDC941E"/>
    <w:rsid w:val="6DEFAF96"/>
    <w:rsid w:val="6DF3A8B4"/>
    <w:rsid w:val="6DF3B1CF"/>
    <w:rsid w:val="6E05E202"/>
    <w:rsid w:val="6E079743"/>
    <w:rsid w:val="6E094CA0"/>
    <w:rsid w:val="6E09C163"/>
    <w:rsid w:val="6E0EED1C"/>
    <w:rsid w:val="6E148D2C"/>
    <w:rsid w:val="6E1936A9"/>
    <w:rsid w:val="6E198133"/>
    <w:rsid w:val="6E1C93EB"/>
    <w:rsid w:val="6E27BE6E"/>
    <w:rsid w:val="6E28DDB8"/>
    <w:rsid w:val="6E2C7987"/>
    <w:rsid w:val="6E3ACDB8"/>
    <w:rsid w:val="6E3CE963"/>
    <w:rsid w:val="6E3D926F"/>
    <w:rsid w:val="6E3F42A0"/>
    <w:rsid w:val="6E4679C9"/>
    <w:rsid w:val="6E5A0E67"/>
    <w:rsid w:val="6E6DC239"/>
    <w:rsid w:val="6E8598D4"/>
    <w:rsid w:val="6E8A8925"/>
    <w:rsid w:val="6E98CCCE"/>
    <w:rsid w:val="6E9ED9D7"/>
    <w:rsid w:val="6EA72C4C"/>
    <w:rsid w:val="6EAC7E12"/>
    <w:rsid w:val="6EB7D267"/>
    <w:rsid w:val="6EC7FF0D"/>
    <w:rsid w:val="6ECA87DD"/>
    <w:rsid w:val="6ED48660"/>
    <w:rsid w:val="6ED8A24D"/>
    <w:rsid w:val="6EDC03A0"/>
    <w:rsid w:val="6EE0539A"/>
    <w:rsid w:val="6EF5743A"/>
    <w:rsid w:val="6F09F17F"/>
    <w:rsid w:val="6F126952"/>
    <w:rsid w:val="6F158CC2"/>
    <w:rsid w:val="6F27E892"/>
    <w:rsid w:val="6F3402C8"/>
    <w:rsid w:val="6F3DAD37"/>
    <w:rsid w:val="6F402A0E"/>
    <w:rsid w:val="6F4A97FB"/>
    <w:rsid w:val="6F55D390"/>
    <w:rsid w:val="6F5BC0CC"/>
    <w:rsid w:val="6F5E7C39"/>
    <w:rsid w:val="6F69FB78"/>
    <w:rsid w:val="6F6BC9CA"/>
    <w:rsid w:val="6F7F1623"/>
    <w:rsid w:val="6F890496"/>
    <w:rsid w:val="6F9CD60A"/>
    <w:rsid w:val="6FA1DA72"/>
    <w:rsid w:val="6FB35428"/>
    <w:rsid w:val="6FBDD902"/>
    <w:rsid w:val="6FBFCB9F"/>
    <w:rsid w:val="6FC25B26"/>
    <w:rsid w:val="6FC66F02"/>
    <w:rsid w:val="6FC7AD17"/>
    <w:rsid w:val="6FCFE7FF"/>
    <w:rsid w:val="6FD48E89"/>
    <w:rsid w:val="6FDE5EBA"/>
    <w:rsid w:val="6FE17AA8"/>
    <w:rsid w:val="6FE1A5DF"/>
    <w:rsid w:val="6FE2902A"/>
    <w:rsid w:val="6FEA0BB7"/>
    <w:rsid w:val="6FEA352F"/>
    <w:rsid w:val="70089F69"/>
    <w:rsid w:val="700F738B"/>
    <w:rsid w:val="7011D2F5"/>
    <w:rsid w:val="701BAB68"/>
    <w:rsid w:val="701C75CB"/>
    <w:rsid w:val="7025F5D8"/>
    <w:rsid w:val="70392E1C"/>
    <w:rsid w:val="70426CBA"/>
    <w:rsid w:val="7043A84B"/>
    <w:rsid w:val="705B4EB7"/>
    <w:rsid w:val="705D6B3D"/>
    <w:rsid w:val="70624810"/>
    <w:rsid w:val="706925FF"/>
    <w:rsid w:val="707A3C56"/>
    <w:rsid w:val="707CB6F9"/>
    <w:rsid w:val="707D929B"/>
    <w:rsid w:val="708336E7"/>
    <w:rsid w:val="70858A08"/>
    <w:rsid w:val="7089506F"/>
    <w:rsid w:val="708CB771"/>
    <w:rsid w:val="708F4822"/>
    <w:rsid w:val="70A2B844"/>
    <w:rsid w:val="70AC328E"/>
    <w:rsid w:val="70B19A8B"/>
    <w:rsid w:val="70BA436D"/>
    <w:rsid w:val="70C2AACE"/>
    <w:rsid w:val="70CFBED3"/>
    <w:rsid w:val="70E72B2D"/>
    <w:rsid w:val="70F91B80"/>
    <w:rsid w:val="70FB00A9"/>
    <w:rsid w:val="70FD9D0C"/>
    <w:rsid w:val="70FEC2CF"/>
    <w:rsid w:val="710B8BCF"/>
    <w:rsid w:val="71192724"/>
    <w:rsid w:val="711C4CA0"/>
    <w:rsid w:val="7126686A"/>
    <w:rsid w:val="7128E122"/>
    <w:rsid w:val="7136BB68"/>
    <w:rsid w:val="713C9371"/>
    <w:rsid w:val="713D86B6"/>
    <w:rsid w:val="71419343"/>
    <w:rsid w:val="7145A65A"/>
    <w:rsid w:val="7157899B"/>
    <w:rsid w:val="71622A93"/>
    <w:rsid w:val="71654881"/>
    <w:rsid w:val="7165A277"/>
    <w:rsid w:val="7165FB73"/>
    <w:rsid w:val="71672B58"/>
    <w:rsid w:val="716DE2E6"/>
    <w:rsid w:val="717A9ECA"/>
    <w:rsid w:val="717BA72C"/>
    <w:rsid w:val="71808F32"/>
    <w:rsid w:val="71879321"/>
    <w:rsid w:val="71890863"/>
    <w:rsid w:val="719006B5"/>
    <w:rsid w:val="7191E137"/>
    <w:rsid w:val="7193EEE7"/>
    <w:rsid w:val="719646F2"/>
    <w:rsid w:val="719B9EE2"/>
    <w:rsid w:val="719CBF36"/>
    <w:rsid w:val="719F26F6"/>
    <w:rsid w:val="71A56AF2"/>
    <w:rsid w:val="71ACBB06"/>
    <w:rsid w:val="71B04FB9"/>
    <w:rsid w:val="71BDE8D0"/>
    <w:rsid w:val="71CD182A"/>
    <w:rsid w:val="71DB715D"/>
    <w:rsid w:val="71DF1A00"/>
    <w:rsid w:val="71E25525"/>
    <w:rsid w:val="71E81843"/>
    <w:rsid w:val="71ED20CF"/>
    <w:rsid w:val="71F0D48A"/>
    <w:rsid w:val="71F26E8B"/>
    <w:rsid w:val="720B78D0"/>
    <w:rsid w:val="72100629"/>
    <w:rsid w:val="7210E9A5"/>
    <w:rsid w:val="721182C5"/>
    <w:rsid w:val="72187FD4"/>
    <w:rsid w:val="721D9F5E"/>
    <w:rsid w:val="72398CCA"/>
    <w:rsid w:val="7246C29F"/>
    <w:rsid w:val="72538A4C"/>
    <w:rsid w:val="72552DA0"/>
    <w:rsid w:val="7255F56D"/>
    <w:rsid w:val="72587A74"/>
    <w:rsid w:val="725929CA"/>
    <w:rsid w:val="725CC2C3"/>
    <w:rsid w:val="72678A95"/>
    <w:rsid w:val="727058CE"/>
    <w:rsid w:val="727AF405"/>
    <w:rsid w:val="727CDEDF"/>
    <w:rsid w:val="728287F4"/>
    <w:rsid w:val="7287F7FC"/>
    <w:rsid w:val="728FC2D7"/>
    <w:rsid w:val="729B254C"/>
    <w:rsid w:val="729F483B"/>
    <w:rsid w:val="72A0ABB1"/>
    <w:rsid w:val="72A50386"/>
    <w:rsid w:val="72B0579C"/>
    <w:rsid w:val="72B32215"/>
    <w:rsid w:val="72CA821D"/>
    <w:rsid w:val="72CCE53F"/>
    <w:rsid w:val="72EBB719"/>
    <w:rsid w:val="72F315D7"/>
    <w:rsid w:val="72F58207"/>
    <w:rsid w:val="72FC62C6"/>
    <w:rsid w:val="73014152"/>
    <w:rsid w:val="73034471"/>
    <w:rsid w:val="730DA791"/>
    <w:rsid w:val="73107043"/>
    <w:rsid w:val="731DDC44"/>
    <w:rsid w:val="732798F8"/>
    <w:rsid w:val="732AD905"/>
    <w:rsid w:val="732E341B"/>
    <w:rsid w:val="733A3E0E"/>
    <w:rsid w:val="733C22EE"/>
    <w:rsid w:val="73463FFC"/>
    <w:rsid w:val="734910DD"/>
    <w:rsid w:val="73502BA6"/>
    <w:rsid w:val="73531B5B"/>
    <w:rsid w:val="735CB5B4"/>
    <w:rsid w:val="735DADDE"/>
    <w:rsid w:val="73658E55"/>
    <w:rsid w:val="73726A28"/>
    <w:rsid w:val="737DAAE7"/>
    <w:rsid w:val="7388D23A"/>
    <w:rsid w:val="738C72D3"/>
    <w:rsid w:val="7398AE5B"/>
    <w:rsid w:val="739D6804"/>
    <w:rsid w:val="73A2F923"/>
    <w:rsid w:val="73A354C5"/>
    <w:rsid w:val="73B2CC72"/>
    <w:rsid w:val="73BD858C"/>
    <w:rsid w:val="73BE55A0"/>
    <w:rsid w:val="73BF2CD3"/>
    <w:rsid w:val="73BF5EAB"/>
    <w:rsid w:val="73C7EDA2"/>
    <w:rsid w:val="73CA7375"/>
    <w:rsid w:val="73D5888E"/>
    <w:rsid w:val="73DA0F7B"/>
    <w:rsid w:val="73DBA839"/>
    <w:rsid w:val="73EB7761"/>
    <w:rsid w:val="73F5DB8A"/>
    <w:rsid w:val="74068295"/>
    <w:rsid w:val="7415341D"/>
    <w:rsid w:val="74274525"/>
    <w:rsid w:val="742BF6DA"/>
    <w:rsid w:val="742FF9A5"/>
    <w:rsid w:val="7434187E"/>
    <w:rsid w:val="745B0B7A"/>
    <w:rsid w:val="7463E5D8"/>
    <w:rsid w:val="7469773E"/>
    <w:rsid w:val="7469886F"/>
    <w:rsid w:val="74734C69"/>
    <w:rsid w:val="747D79E1"/>
    <w:rsid w:val="74827E84"/>
    <w:rsid w:val="7489D4BA"/>
    <w:rsid w:val="749B3654"/>
    <w:rsid w:val="74A4CB1D"/>
    <w:rsid w:val="74A5BD2B"/>
    <w:rsid w:val="74AEE1AB"/>
    <w:rsid w:val="74B575E5"/>
    <w:rsid w:val="74B815A9"/>
    <w:rsid w:val="74BF03D6"/>
    <w:rsid w:val="74C6375D"/>
    <w:rsid w:val="74C86F83"/>
    <w:rsid w:val="74C91B88"/>
    <w:rsid w:val="74D42E87"/>
    <w:rsid w:val="74D849D4"/>
    <w:rsid w:val="74DD8B81"/>
    <w:rsid w:val="74ECD1EA"/>
    <w:rsid w:val="74EEAA8D"/>
    <w:rsid w:val="74F0ADC6"/>
    <w:rsid w:val="74FC8CE0"/>
    <w:rsid w:val="7501D650"/>
    <w:rsid w:val="7506A13E"/>
    <w:rsid w:val="75184116"/>
    <w:rsid w:val="75198ACC"/>
    <w:rsid w:val="751F7454"/>
    <w:rsid w:val="75295D4D"/>
    <w:rsid w:val="752D36A7"/>
    <w:rsid w:val="752E5A27"/>
    <w:rsid w:val="753A34C6"/>
    <w:rsid w:val="753B4216"/>
    <w:rsid w:val="753B6A3B"/>
    <w:rsid w:val="753FDBCB"/>
    <w:rsid w:val="75445AC1"/>
    <w:rsid w:val="754805EB"/>
    <w:rsid w:val="754D6665"/>
    <w:rsid w:val="7554C81F"/>
    <w:rsid w:val="7568A2B9"/>
    <w:rsid w:val="756BCBBF"/>
    <w:rsid w:val="75766415"/>
    <w:rsid w:val="757B0CF1"/>
    <w:rsid w:val="757F2200"/>
    <w:rsid w:val="758A4C99"/>
    <w:rsid w:val="7598061C"/>
    <w:rsid w:val="75AB35B1"/>
    <w:rsid w:val="75B0C466"/>
    <w:rsid w:val="75B63DBE"/>
    <w:rsid w:val="75C3ECE0"/>
    <w:rsid w:val="75DA5487"/>
    <w:rsid w:val="75E26D23"/>
    <w:rsid w:val="75E6BB83"/>
    <w:rsid w:val="75EBEE38"/>
    <w:rsid w:val="75F51563"/>
    <w:rsid w:val="75F5FB2C"/>
    <w:rsid w:val="75FCEDB2"/>
    <w:rsid w:val="7603824D"/>
    <w:rsid w:val="7612EA21"/>
    <w:rsid w:val="761B3A4E"/>
    <w:rsid w:val="762DE609"/>
    <w:rsid w:val="76359BED"/>
    <w:rsid w:val="7635A9B3"/>
    <w:rsid w:val="7639E77A"/>
    <w:rsid w:val="7647FECF"/>
    <w:rsid w:val="764E7AF0"/>
    <w:rsid w:val="764FCFEA"/>
    <w:rsid w:val="76574518"/>
    <w:rsid w:val="76626458"/>
    <w:rsid w:val="766AD0E3"/>
    <w:rsid w:val="7674509B"/>
    <w:rsid w:val="7675E996"/>
    <w:rsid w:val="768B88DC"/>
    <w:rsid w:val="76903D87"/>
    <w:rsid w:val="769938F3"/>
    <w:rsid w:val="76A70B66"/>
    <w:rsid w:val="76AC17B8"/>
    <w:rsid w:val="76AEFC02"/>
    <w:rsid w:val="76B0A639"/>
    <w:rsid w:val="76B3C5DD"/>
    <w:rsid w:val="76B99942"/>
    <w:rsid w:val="76D17499"/>
    <w:rsid w:val="76EE35B8"/>
    <w:rsid w:val="76FD16C9"/>
    <w:rsid w:val="77123AA5"/>
    <w:rsid w:val="771280F0"/>
    <w:rsid w:val="771ABA73"/>
    <w:rsid w:val="7732FD00"/>
    <w:rsid w:val="7734AEB7"/>
    <w:rsid w:val="7738F799"/>
    <w:rsid w:val="773D68D7"/>
    <w:rsid w:val="773F23F9"/>
    <w:rsid w:val="7740C0CA"/>
    <w:rsid w:val="77454308"/>
    <w:rsid w:val="774D893A"/>
    <w:rsid w:val="775360B6"/>
    <w:rsid w:val="77548E4A"/>
    <w:rsid w:val="7754D870"/>
    <w:rsid w:val="77552ED6"/>
    <w:rsid w:val="77556201"/>
    <w:rsid w:val="775A94BD"/>
    <w:rsid w:val="776657D5"/>
    <w:rsid w:val="7766680C"/>
    <w:rsid w:val="77700FBC"/>
    <w:rsid w:val="7779E5D5"/>
    <w:rsid w:val="777A3122"/>
    <w:rsid w:val="7781DC84"/>
    <w:rsid w:val="77820B5F"/>
    <w:rsid w:val="7788525A"/>
    <w:rsid w:val="77988617"/>
    <w:rsid w:val="779AADD7"/>
    <w:rsid w:val="77AE04F1"/>
    <w:rsid w:val="77B43FD0"/>
    <w:rsid w:val="77BDC915"/>
    <w:rsid w:val="77CA1247"/>
    <w:rsid w:val="77D3B0E4"/>
    <w:rsid w:val="77D91030"/>
    <w:rsid w:val="77DB955A"/>
    <w:rsid w:val="77F7FCC0"/>
    <w:rsid w:val="78002934"/>
    <w:rsid w:val="780088EC"/>
    <w:rsid w:val="780514D1"/>
    <w:rsid w:val="7806FEC8"/>
    <w:rsid w:val="7809ECC9"/>
    <w:rsid w:val="780BB52D"/>
    <w:rsid w:val="780F3B34"/>
    <w:rsid w:val="78260682"/>
    <w:rsid w:val="78266D4E"/>
    <w:rsid w:val="7829DF4C"/>
    <w:rsid w:val="782AE348"/>
    <w:rsid w:val="783370F9"/>
    <w:rsid w:val="783C6288"/>
    <w:rsid w:val="783D319E"/>
    <w:rsid w:val="78444AAD"/>
    <w:rsid w:val="784A8134"/>
    <w:rsid w:val="784F8D51"/>
    <w:rsid w:val="78515927"/>
    <w:rsid w:val="785B4C2B"/>
    <w:rsid w:val="785DAD87"/>
    <w:rsid w:val="7865C0C0"/>
    <w:rsid w:val="786B3815"/>
    <w:rsid w:val="78817C0A"/>
    <w:rsid w:val="78881DB6"/>
    <w:rsid w:val="78927F9D"/>
    <w:rsid w:val="7893457A"/>
    <w:rsid w:val="7894EAE9"/>
    <w:rsid w:val="78A3D110"/>
    <w:rsid w:val="78B7D5E4"/>
    <w:rsid w:val="78C850C3"/>
    <w:rsid w:val="78D76A62"/>
    <w:rsid w:val="78E69D09"/>
    <w:rsid w:val="791C2000"/>
    <w:rsid w:val="791E60EB"/>
    <w:rsid w:val="792DF6F5"/>
    <w:rsid w:val="792E3C97"/>
    <w:rsid w:val="793C69AD"/>
    <w:rsid w:val="793F5E7B"/>
    <w:rsid w:val="7956368A"/>
    <w:rsid w:val="79622202"/>
    <w:rsid w:val="79672358"/>
    <w:rsid w:val="7968CDC9"/>
    <w:rsid w:val="797B486A"/>
    <w:rsid w:val="7987ECD1"/>
    <w:rsid w:val="798E7D7D"/>
    <w:rsid w:val="7993AC96"/>
    <w:rsid w:val="7994A928"/>
    <w:rsid w:val="7996EFD4"/>
    <w:rsid w:val="7997AD80"/>
    <w:rsid w:val="79AD0511"/>
    <w:rsid w:val="79AF9C4B"/>
    <w:rsid w:val="79B20226"/>
    <w:rsid w:val="79BC670D"/>
    <w:rsid w:val="79C973C3"/>
    <w:rsid w:val="79CB2424"/>
    <w:rsid w:val="79DB57A5"/>
    <w:rsid w:val="79EDEE4D"/>
    <w:rsid w:val="79FAA33A"/>
    <w:rsid w:val="79FB9EA3"/>
    <w:rsid w:val="7A0A2A98"/>
    <w:rsid w:val="7A0CE041"/>
    <w:rsid w:val="7A0D5846"/>
    <w:rsid w:val="7A0D8F5C"/>
    <w:rsid w:val="7A105F2F"/>
    <w:rsid w:val="7A250B78"/>
    <w:rsid w:val="7A2942B8"/>
    <w:rsid w:val="7A2E0635"/>
    <w:rsid w:val="7A3306A1"/>
    <w:rsid w:val="7A334943"/>
    <w:rsid w:val="7A3871A0"/>
    <w:rsid w:val="7A3F45FE"/>
    <w:rsid w:val="7A426ABF"/>
    <w:rsid w:val="7A46CCAB"/>
    <w:rsid w:val="7A4FB2A9"/>
    <w:rsid w:val="7A51B1F0"/>
    <w:rsid w:val="7A5A733A"/>
    <w:rsid w:val="7A5AF35C"/>
    <w:rsid w:val="7A5CA77D"/>
    <w:rsid w:val="7A6175CF"/>
    <w:rsid w:val="7A61DFA1"/>
    <w:rsid w:val="7A64ECD7"/>
    <w:rsid w:val="7A662BA3"/>
    <w:rsid w:val="7A6E5EAA"/>
    <w:rsid w:val="7A7AA138"/>
    <w:rsid w:val="7A7E9E19"/>
    <w:rsid w:val="7A8E7BEB"/>
    <w:rsid w:val="7A952AB4"/>
    <w:rsid w:val="7A9F8A14"/>
    <w:rsid w:val="7AA67898"/>
    <w:rsid w:val="7AAB7E43"/>
    <w:rsid w:val="7AB2D991"/>
    <w:rsid w:val="7AB46B90"/>
    <w:rsid w:val="7AB4DB6C"/>
    <w:rsid w:val="7AB9E57D"/>
    <w:rsid w:val="7ABF68E5"/>
    <w:rsid w:val="7AC3B7CD"/>
    <w:rsid w:val="7ACA1D3F"/>
    <w:rsid w:val="7ACA6BB3"/>
    <w:rsid w:val="7AD04C5A"/>
    <w:rsid w:val="7AD066A3"/>
    <w:rsid w:val="7AD60C5B"/>
    <w:rsid w:val="7ADA7604"/>
    <w:rsid w:val="7AF43E91"/>
    <w:rsid w:val="7AF4E065"/>
    <w:rsid w:val="7AF9E37B"/>
    <w:rsid w:val="7AFA3D44"/>
    <w:rsid w:val="7AFF437C"/>
    <w:rsid w:val="7B14468F"/>
    <w:rsid w:val="7B22F49D"/>
    <w:rsid w:val="7B234B2C"/>
    <w:rsid w:val="7B2597D3"/>
    <w:rsid w:val="7B2E4EB2"/>
    <w:rsid w:val="7B3A4CA7"/>
    <w:rsid w:val="7B4405E4"/>
    <w:rsid w:val="7B52FB8A"/>
    <w:rsid w:val="7B58838F"/>
    <w:rsid w:val="7B5A6E50"/>
    <w:rsid w:val="7B5DC8F3"/>
    <w:rsid w:val="7B62A451"/>
    <w:rsid w:val="7B710D5F"/>
    <w:rsid w:val="7B73B684"/>
    <w:rsid w:val="7B84096E"/>
    <w:rsid w:val="7B864826"/>
    <w:rsid w:val="7B874DF3"/>
    <w:rsid w:val="7B8784A6"/>
    <w:rsid w:val="7B91B1AF"/>
    <w:rsid w:val="7B954BD0"/>
    <w:rsid w:val="7BA401CB"/>
    <w:rsid w:val="7BA6ED66"/>
    <w:rsid w:val="7BB0773D"/>
    <w:rsid w:val="7BB944FB"/>
    <w:rsid w:val="7BBBD4C0"/>
    <w:rsid w:val="7BC0143B"/>
    <w:rsid w:val="7BC18472"/>
    <w:rsid w:val="7BC3EE68"/>
    <w:rsid w:val="7BEEF079"/>
    <w:rsid w:val="7BF028A0"/>
    <w:rsid w:val="7BF17322"/>
    <w:rsid w:val="7BF18A80"/>
    <w:rsid w:val="7BF47F21"/>
    <w:rsid w:val="7BFB44A1"/>
    <w:rsid w:val="7C013CD5"/>
    <w:rsid w:val="7C1515C7"/>
    <w:rsid w:val="7C24C06F"/>
    <w:rsid w:val="7C2AA37A"/>
    <w:rsid w:val="7C2BA742"/>
    <w:rsid w:val="7C2E57C4"/>
    <w:rsid w:val="7C398515"/>
    <w:rsid w:val="7C3D5D25"/>
    <w:rsid w:val="7C4A8FD8"/>
    <w:rsid w:val="7C4AF3D9"/>
    <w:rsid w:val="7C532C17"/>
    <w:rsid w:val="7C5B6DC7"/>
    <w:rsid w:val="7C72C89E"/>
    <w:rsid w:val="7C79723D"/>
    <w:rsid w:val="7C7D025B"/>
    <w:rsid w:val="7C9C9EB0"/>
    <w:rsid w:val="7C9E379C"/>
    <w:rsid w:val="7CA8CA8B"/>
    <w:rsid w:val="7CBB4FC8"/>
    <w:rsid w:val="7CCB0ADB"/>
    <w:rsid w:val="7CD21283"/>
    <w:rsid w:val="7CD5F796"/>
    <w:rsid w:val="7CDED955"/>
    <w:rsid w:val="7CECAE44"/>
    <w:rsid w:val="7CF0FCF2"/>
    <w:rsid w:val="7CF572D6"/>
    <w:rsid w:val="7CF9A26F"/>
    <w:rsid w:val="7CFAEF3D"/>
    <w:rsid w:val="7D0511C9"/>
    <w:rsid w:val="7D07519F"/>
    <w:rsid w:val="7D18A5F6"/>
    <w:rsid w:val="7D1CB5A0"/>
    <w:rsid w:val="7D3402E6"/>
    <w:rsid w:val="7D3DE49A"/>
    <w:rsid w:val="7D478A7A"/>
    <w:rsid w:val="7D5D9BF3"/>
    <w:rsid w:val="7D629C5D"/>
    <w:rsid w:val="7D71E773"/>
    <w:rsid w:val="7D899325"/>
    <w:rsid w:val="7D914A99"/>
    <w:rsid w:val="7D91C094"/>
    <w:rsid w:val="7D9891D4"/>
    <w:rsid w:val="7DA4C67F"/>
    <w:rsid w:val="7DB12A88"/>
    <w:rsid w:val="7DB1487F"/>
    <w:rsid w:val="7DB180CF"/>
    <w:rsid w:val="7DBF39FB"/>
    <w:rsid w:val="7DC25895"/>
    <w:rsid w:val="7DC5A3E5"/>
    <w:rsid w:val="7DC61D57"/>
    <w:rsid w:val="7DC83925"/>
    <w:rsid w:val="7DCC05FB"/>
    <w:rsid w:val="7DD25964"/>
    <w:rsid w:val="7DD4BD14"/>
    <w:rsid w:val="7DDAF28C"/>
    <w:rsid w:val="7DE2C39D"/>
    <w:rsid w:val="7DE9A376"/>
    <w:rsid w:val="7DECB36E"/>
    <w:rsid w:val="7DEEDEBD"/>
    <w:rsid w:val="7DFFBCC6"/>
    <w:rsid w:val="7E0C29A9"/>
    <w:rsid w:val="7E0DDA62"/>
    <w:rsid w:val="7E0DFC03"/>
    <w:rsid w:val="7E11B8CA"/>
    <w:rsid w:val="7E1669F6"/>
    <w:rsid w:val="7E1BB9C0"/>
    <w:rsid w:val="7E21B7F0"/>
    <w:rsid w:val="7E437E68"/>
    <w:rsid w:val="7E52B21D"/>
    <w:rsid w:val="7E53BF9D"/>
    <w:rsid w:val="7E66BC6B"/>
    <w:rsid w:val="7E72EE62"/>
    <w:rsid w:val="7E754638"/>
    <w:rsid w:val="7E7F4984"/>
    <w:rsid w:val="7E88038C"/>
    <w:rsid w:val="7EAAB12E"/>
    <w:rsid w:val="7EBFDF0D"/>
    <w:rsid w:val="7EC5ABCA"/>
    <w:rsid w:val="7EE488FA"/>
    <w:rsid w:val="7F002631"/>
    <w:rsid w:val="7F110875"/>
    <w:rsid w:val="7F189EEE"/>
    <w:rsid w:val="7F1AB0E8"/>
    <w:rsid w:val="7F23092F"/>
    <w:rsid w:val="7F2A2F68"/>
    <w:rsid w:val="7F3161D9"/>
    <w:rsid w:val="7F363997"/>
    <w:rsid w:val="7F3ADEBA"/>
    <w:rsid w:val="7F4877FD"/>
    <w:rsid w:val="7F49C7DC"/>
    <w:rsid w:val="7F4A9540"/>
    <w:rsid w:val="7F504370"/>
    <w:rsid w:val="7F5361A1"/>
    <w:rsid w:val="7F5DA884"/>
    <w:rsid w:val="7F635FBB"/>
    <w:rsid w:val="7F7390BE"/>
    <w:rsid w:val="7F798094"/>
    <w:rsid w:val="7F7BA37B"/>
    <w:rsid w:val="7F7CCA86"/>
    <w:rsid w:val="7F833FEA"/>
    <w:rsid w:val="7F886CEC"/>
    <w:rsid w:val="7F928A02"/>
    <w:rsid w:val="7F9B9BC0"/>
    <w:rsid w:val="7FA3F98F"/>
    <w:rsid w:val="7FA6048D"/>
    <w:rsid w:val="7FA89939"/>
    <w:rsid w:val="7FB58D03"/>
    <w:rsid w:val="7FB87868"/>
    <w:rsid w:val="7FBD93CE"/>
    <w:rsid w:val="7FCD8420"/>
    <w:rsid w:val="7FCE2CDB"/>
    <w:rsid w:val="7FCF04AA"/>
    <w:rsid w:val="7FD49B24"/>
    <w:rsid w:val="7FD4C9C1"/>
    <w:rsid w:val="7FD51A9D"/>
    <w:rsid w:val="7FE3272D"/>
    <w:rsid w:val="7FE3D7DE"/>
    <w:rsid w:val="7FEBD1DC"/>
    <w:rsid w:val="7FFB4CE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F5EE"/>
  <w15:docId w15:val="{8B50E1A0-ECC7-4992-95B1-68C7603F8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pPr>
      <w:ind w:left="720"/>
      <w:contextualSpacing/>
    </w:p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Pr>
      <w:color w:val="0000FF" w:themeColor="hyperlink"/>
      <w:u w:val="single"/>
    </w:r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paragraph" w:styleId="TDC4">
    <w:name w:val="toc 4"/>
    <w:basedOn w:val="Normal"/>
    <w:next w:val="Normal"/>
    <w:autoRedefine/>
    <w:uiPriority w:val="39"/>
    <w:unhideWhenUsed/>
    <w:pPr>
      <w:spacing w:after="100"/>
      <w:ind w:left="660"/>
    </w:pPr>
  </w:style>
  <w:style w:type="paragraph" w:styleId="TDC1">
    <w:name w:val="toc 1"/>
    <w:basedOn w:val="Normal"/>
    <w:next w:val="Normal"/>
    <w:autoRedefine/>
    <w:uiPriority w:val="39"/>
    <w:unhideWhenUsed/>
    <w:pPr>
      <w:spacing w:after="100"/>
    </w:pPr>
  </w:style>
  <w:style w:type="table" w:styleId="Tabladecuadrcula4">
    <w:name w:val="Grid Table 4"/>
    <w:basedOn w:val="NormalTable0"/>
    <w:uiPriority w:val="49"/>
    <w:pPr>
      <w:spacing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left w:w="108"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untodelcomentario">
    <w:name w:val="annotation subject"/>
    <w:basedOn w:val="Textocomentario"/>
    <w:next w:val="Textocomentario"/>
    <w:link w:val="AsuntodelcomentarioCar"/>
    <w:uiPriority w:val="99"/>
    <w:semiHidden/>
    <w:unhideWhenUsed/>
    <w:rsid w:val="009B345F"/>
    <w:rPr>
      <w:b/>
      <w:bCs/>
    </w:rPr>
  </w:style>
  <w:style w:type="character" w:customStyle="1" w:styleId="AsuntodelcomentarioCar">
    <w:name w:val="Asunto del comentario Car"/>
    <w:basedOn w:val="TextocomentarioCar"/>
    <w:link w:val="Asuntodelcomentario"/>
    <w:uiPriority w:val="99"/>
    <w:semiHidden/>
    <w:rsid w:val="009B345F"/>
    <w:rPr>
      <w:b/>
      <w:bCs/>
      <w:sz w:val="20"/>
      <w:szCs w:val="20"/>
    </w:rPr>
  </w:style>
  <w:style w:type="paragraph" w:styleId="Revisin">
    <w:name w:val="Revision"/>
    <w:hidden/>
    <w:uiPriority w:val="99"/>
    <w:semiHidden/>
    <w:rsid w:val="009B345F"/>
    <w:pPr>
      <w:spacing w:line="240" w:lineRule="auto"/>
    </w:pPr>
  </w:style>
  <w:style w:type="paragraph" w:customStyle="1" w:styleId="TableNumber">
    <w:name w:val="Table Number"/>
    <w:basedOn w:val="Normal"/>
    <w:uiPriority w:val="4"/>
    <w:qFormat/>
    <w:rsid w:val="1E611A27"/>
    <w:pPr>
      <w:numPr>
        <w:numId w:val="41"/>
      </w:numPr>
      <w:spacing w:before="60" w:after="60" w:line="240" w:lineRule="auto"/>
      <w:ind w:left="360" w:right="113"/>
    </w:pPr>
    <w:rPr>
      <w:rFonts w:asciiTheme="minorHAnsi" w:eastAsiaTheme="minorEastAsia" w:hAnsiTheme="minorHAnsi" w:cstheme="minorBidi"/>
      <w:sz w:val="20"/>
      <w:szCs w:val="20"/>
      <w:lang w:val="es-CL" w:eastAsia="es-CL"/>
    </w:rPr>
  </w:style>
  <w:style w:type="table" w:styleId="Tablaconcuadrcula1clara-nfasis3">
    <w:name w:val="Grid Table 1 Light Accent 3"/>
    <w:basedOn w:val="Tablanormal"/>
    <w:uiPriority w:val="46"/>
    <w:pPr>
      <w:spacing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2-nfasis3">
    <w:name w:val="Grid Table 2 Accent 3"/>
    <w:basedOn w:val="Tablanormal"/>
    <w:uiPriority w:val="47"/>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extonotapie">
    <w:name w:val="footnote text"/>
    <w:basedOn w:val="Normal"/>
    <w:link w:val="TextonotapieCar"/>
    <w:uiPriority w:val="99"/>
    <w:semiHidden/>
    <w:unhideWhenUsed/>
    <w:rsid w:val="008E3119"/>
    <w:pPr>
      <w:spacing w:line="240" w:lineRule="auto"/>
    </w:pPr>
    <w:rPr>
      <w:sz w:val="20"/>
      <w:szCs w:val="20"/>
    </w:rPr>
  </w:style>
  <w:style w:type="character" w:customStyle="1" w:styleId="TextonotapieCar">
    <w:name w:val="Texto nota pie Car"/>
    <w:basedOn w:val="Fuentedeprrafopredeter"/>
    <w:link w:val="Textonotapie"/>
    <w:uiPriority w:val="99"/>
    <w:semiHidden/>
    <w:rsid w:val="008E3119"/>
    <w:rPr>
      <w:sz w:val="20"/>
      <w:szCs w:val="20"/>
    </w:rPr>
  </w:style>
  <w:style w:type="character" w:styleId="Refdenotaalpie">
    <w:name w:val="footnote reference"/>
    <w:basedOn w:val="Fuentedeprrafopredeter"/>
    <w:uiPriority w:val="99"/>
    <w:semiHidden/>
    <w:unhideWhenUsed/>
    <w:rsid w:val="008E3119"/>
    <w:rPr>
      <w:vertAlign w:val="superscript"/>
    </w:rPr>
  </w:style>
  <w:style w:type="paragraph" w:styleId="NormalWeb">
    <w:name w:val="Normal (Web)"/>
    <w:basedOn w:val="Normal"/>
    <w:uiPriority w:val="99"/>
    <w:semiHidden/>
    <w:unhideWhenUsed/>
    <w:rsid w:val="005A0AB2"/>
    <w:pPr>
      <w:spacing w:before="100" w:beforeAutospacing="1" w:after="100" w:afterAutospacing="1" w:line="240" w:lineRule="auto"/>
    </w:pPr>
    <w:rPr>
      <w:rFonts w:ascii="Times New Roman" w:eastAsia="Times New Roman" w:hAnsi="Times New Roman" w:cs="Times New Roman"/>
      <w:sz w:val="24"/>
      <w:szCs w:val="24"/>
      <w:lang w:val="es-CL" w:eastAsia="es-CL"/>
    </w:rPr>
  </w:style>
  <w:style w:type="character" w:styleId="Textoennegrita">
    <w:name w:val="Strong"/>
    <w:basedOn w:val="Fuentedeprrafopredeter"/>
    <w:uiPriority w:val="22"/>
    <w:qFormat/>
    <w:rsid w:val="005A0AB2"/>
    <w:rPr>
      <w:b/>
      <w:bCs/>
    </w:rPr>
  </w:style>
  <w:style w:type="character" w:customStyle="1" w:styleId="Ttulo3Car">
    <w:name w:val="Título 3 Car"/>
    <w:basedOn w:val="Fuentedeprrafopredeter"/>
    <w:link w:val="Ttulo3"/>
    <w:uiPriority w:val="9"/>
    <w:rsid w:val="008D6267"/>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22596">
      <w:bodyDiv w:val="1"/>
      <w:marLeft w:val="0"/>
      <w:marRight w:val="0"/>
      <w:marTop w:val="0"/>
      <w:marBottom w:val="0"/>
      <w:divBdr>
        <w:top w:val="none" w:sz="0" w:space="0" w:color="auto"/>
        <w:left w:val="none" w:sz="0" w:space="0" w:color="auto"/>
        <w:bottom w:val="none" w:sz="0" w:space="0" w:color="auto"/>
        <w:right w:val="none" w:sz="0" w:space="0" w:color="auto"/>
      </w:divBdr>
    </w:div>
    <w:div w:id="1225872393">
      <w:bodyDiv w:val="1"/>
      <w:marLeft w:val="0"/>
      <w:marRight w:val="0"/>
      <w:marTop w:val="0"/>
      <w:marBottom w:val="0"/>
      <w:divBdr>
        <w:top w:val="none" w:sz="0" w:space="0" w:color="auto"/>
        <w:left w:val="none" w:sz="0" w:space="0" w:color="auto"/>
        <w:bottom w:val="none" w:sz="0" w:space="0" w:color="auto"/>
        <w:right w:val="none" w:sz="0" w:space="0" w:color="auto"/>
      </w:divBdr>
    </w:div>
    <w:div w:id="1326280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eader" Target="header1.xml"/><Relationship Id="rId18" Type="http://schemas.microsoft.com/office/2020/10/relationships/intelligence" Target="intelligence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1806</TotalTime>
  <Pages>43</Pages>
  <Words>12659</Words>
  <Characters>69629</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Ignacio Saez Reyes (gabriel.saez)</cp:lastModifiedBy>
  <cp:revision>29</cp:revision>
  <cp:lastPrinted>2024-09-07T16:18:00Z</cp:lastPrinted>
  <dcterms:created xsi:type="dcterms:W3CDTF">2024-07-31T16:54:00Z</dcterms:created>
  <dcterms:modified xsi:type="dcterms:W3CDTF">2024-09-07T17:01:00Z</dcterms:modified>
</cp:coreProperties>
</file>